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0B80" w:rsidRPr="004F53BA" w:rsidRDefault="00370B80" w:rsidP="00370B80">
      <w:pPr>
        <w:jc w:val="center"/>
        <w:rPr>
          <w:rFonts w:ascii="Century" w:hAnsi="Century" w:cs="Arial"/>
          <w:b/>
          <w:sz w:val="36"/>
        </w:rPr>
      </w:pPr>
      <w:r>
        <w:rPr>
          <w:rFonts w:ascii="Century" w:hAnsi="Century" w:cs="Arial"/>
          <w:b/>
          <w:sz w:val="36"/>
        </w:rPr>
        <w:t>ESIGETEL</w:t>
      </w:r>
    </w:p>
    <w:p w:rsidR="00370B80" w:rsidRDefault="00370B80" w:rsidP="00370B80">
      <w:pPr>
        <w:jc w:val="center"/>
        <w:rPr>
          <w:rFonts w:ascii="Century" w:hAnsi="Century" w:cs="Arial"/>
          <w:sz w:val="28"/>
        </w:rPr>
      </w:pPr>
      <w:r w:rsidRPr="00891272">
        <w:rPr>
          <w:rFonts w:ascii="Century" w:hAnsi="Century" w:cs="Arial"/>
        </w:rPr>
        <w:t>Établissement d'enseignement supérieur associatif reconnu par l'État </w:t>
      </w:r>
      <w:r w:rsidRPr="00891272">
        <w:rPr>
          <w:rFonts w:ascii="Century" w:hAnsi="Century" w:cs="Arial"/>
        </w:rPr>
        <w:br/>
        <w:t>Habilité par la CTI à délivrer le Diplôme d'I</w:t>
      </w:r>
      <w:r>
        <w:rPr>
          <w:rFonts w:ascii="Century" w:hAnsi="Century" w:cs="Arial"/>
        </w:rPr>
        <w:t>ngénieur et le Grade de Master </w:t>
      </w:r>
      <w:r w:rsidRPr="00891272">
        <w:rPr>
          <w:rFonts w:ascii="Century" w:hAnsi="Century" w:cs="Arial"/>
        </w:rPr>
        <w:br/>
      </w:r>
      <w:r w:rsidRPr="00891272">
        <w:rPr>
          <w:rFonts w:ascii="Century" w:hAnsi="Century" w:cs="Arial"/>
        </w:rPr>
        <w:br/>
      </w:r>
    </w:p>
    <w:p w:rsidR="00370B80" w:rsidRDefault="00370B80" w:rsidP="00370B80">
      <w:pPr>
        <w:jc w:val="center"/>
        <w:rPr>
          <w:rFonts w:ascii="Century" w:hAnsi="Century"/>
          <w:sz w:val="32"/>
        </w:rPr>
      </w:pPr>
      <w:r>
        <w:rPr>
          <w:rFonts w:ascii="Century" w:hAnsi="Century" w:cs="Arial"/>
          <w:smallCaps/>
        </w:rPr>
        <w:t xml:space="preserve"> </w:t>
      </w:r>
    </w:p>
    <w:p w:rsidR="00370B80" w:rsidRDefault="00370B80" w:rsidP="00370B80">
      <w:pPr>
        <w:pStyle w:val="Heading1"/>
      </w:pPr>
    </w:p>
    <w:p w:rsidR="00370B80" w:rsidRPr="00784ACA" w:rsidRDefault="00370B80" w:rsidP="00370B80"/>
    <w:p w:rsidR="00370B80" w:rsidRPr="005B0567" w:rsidRDefault="00370B80" w:rsidP="00370B80">
      <w:pPr>
        <w:jc w:val="center"/>
        <w:rPr>
          <w:rFonts w:ascii="Century" w:hAnsi="Century"/>
          <w:b/>
          <w:sz w:val="32"/>
          <w:szCs w:val="32"/>
        </w:rPr>
      </w:pPr>
      <w:bookmarkStart w:id="0" w:name="_Toc422393914"/>
      <w:r w:rsidRPr="005B0567">
        <w:rPr>
          <w:rFonts w:ascii="Century" w:hAnsi="Century"/>
          <w:b/>
          <w:sz w:val="32"/>
          <w:szCs w:val="32"/>
        </w:rPr>
        <w:t>RAPPORT DE STAGE PROFESSIONNEL</w:t>
      </w:r>
      <w:bookmarkEnd w:id="0"/>
    </w:p>
    <w:p w:rsidR="00370B80" w:rsidRDefault="00370B80" w:rsidP="00370B80">
      <w:pPr>
        <w:pStyle w:val="Heading1"/>
      </w:pPr>
    </w:p>
    <w:p w:rsidR="00370B80" w:rsidRDefault="00370B80" w:rsidP="00370B80">
      <w:pPr>
        <w:pStyle w:val="Heading1"/>
      </w:pPr>
    </w:p>
    <w:p w:rsidR="00370B80" w:rsidRPr="005B0567" w:rsidRDefault="00370B80" w:rsidP="00370B80">
      <w:pPr>
        <w:jc w:val="center"/>
        <w:rPr>
          <w:rFonts w:ascii="Century" w:hAnsi="Century"/>
          <w:b/>
          <w:sz w:val="28"/>
          <w:szCs w:val="28"/>
        </w:rPr>
      </w:pPr>
      <w:bookmarkStart w:id="1" w:name="_Toc422393915"/>
      <w:r w:rsidRPr="005B0567">
        <w:rPr>
          <w:rFonts w:ascii="Century" w:hAnsi="Century"/>
          <w:b/>
          <w:sz w:val="28"/>
          <w:szCs w:val="28"/>
        </w:rPr>
        <w:t>« </w:t>
      </w:r>
      <w:r>
        <w:rPr>
          <w:rFonts w:ascii="Century" w:hAnsi="Century"/>
          <w:b/>
          <w:sz w:val="28"/>
          <w:szCs w:val="28"/>
        </w:rPr>
        <w:t>NAJAB Manal</w:t>
      </w:r>
      <w:r w:rsidRPr="005B0567">
        <w:rPr>
          <w:rFonts w:ascii="Century" w:hAnsi="Century"/>
          <w:b/>
          <w:sz w:val="28"/>
          <w:szCs w:val="28"/>
        </w:rPr>
        <w:t> »</w:t>
      </w:r>
      <w:bookmarkEnd w:id="1"/>
    </w:p>
    <w:p w:rsidR="00370B80" w:rsidRDefault="00370B80" w:rsidP="00370B80">
      <w:pPr>
        <w:jc w:val="center"/>
        <w:rPr>
          <w:b/>
          <w:bCs/>
          <w:i/>
          <w:iCs/>
        </w:rPr>
      </w:pPr>
      <w:r>
        <w:rPr>
          <w:b/>
          <w:bCs/>
          <w:i/>
          <w:iCs/>
        </w:rPr>
        <w:t>Élève ingénieur  3</w:t>
      </w:r>
      <w:r>
        <w:rPr>
          <w:b/>
          <w:bCs/>
          <w:i/>
          <w:iCs/>
          <w:vertAlign w:val="superscript"/>
        </w:rPr>
        <w:t>ème</w:t>
      </w:r>
      <w:r>
        <w:rPr>
          <w:b/>
          <w:bCs/>
          <w:i/>
          <w:iCs/>
        </w:rPr>
        <w:t xml:space="preserve"> année  </w:t>
      </w:r>
    </w:p>
    <w:p w:rsidR="00370B80" w:rsidRDefault="00370B80" w:rsidP="00370B80">
      <w:pPr>
        <w:jc w:val="center"/>
        <w:rPr>
          <w:rFonts w:ascii="Century" w:hAnsi="Century"/>
        </w:rPr>
      </w:pPr>
      <w:r>
        <w:rPr>
          <w:rFonts w:ascii="Century" w:hAnsi="Century"/>
        </w:rPr>
        <w:t>Promotion 2015</w:t>
      </w:r>
    </w:p>
    <w:p w:rsidR="00370B80" w:rsidRDefault="00370B80" w:rsidP="00370B80">
      <w:pPr>
        <w:jc w:val="center"/>
        <w:rPr>
          <w:rFonts w:ascii="Century" w:hAnsi="Century"/>
        </w:rPr>
      </w:pPr>
    </w:p>
    <w:p w:rsidR="00370B80" w:rsidRDefault="00370B80" w:rsidP="00370B80">
      <w:pPr>
        <w:jc w:val="center"/>
        <w:rPr>
          <w:rFonts w:ascii="Century" w:hAnsi="Century"/>
        </w:rPr>
      </w:pPr>
    </w:p>
    <w:p w:rsidR="00370B80" w:rsidRDefault="00370B80" w:rsidP="00370B80">
      <w:pPr>
        <w:pBdr>
          <w:top w:val="dashed" w:sz="12" w:space="1" w:color="auto"/>
        </w:pBdr>
        <w:rPr>
          <w:rFonts w:ascii="Century" w:hAnsi="Century"/>
          <w:sz w:val="28"/>
        </w:rPr>
      </w:pPr>
    </w:p>
    <w:p w:rsidR="00370B80" w:rsidRPr="00445FCC" w:rsidRDefault="00370B80" w:rsidP="00370B80">
      <w:pPr>
        <w:ind w:left="850" w:right="850"/>
        <w:jc w:val="center"/>
        <w:rPr>
          <w:rFonts w:ascii="Century" w:hAnsi="Century"/>
          <w:b/>
          <w:bCs/>
          <w:sz w:val="32"/>
          <w:szCs w:val="32"/>
        </w:rPr>
      </w:pPr>
      <w:r w:rsidRPr="00445FCC">
        <w:rPr>
          <w:rFonts w:ascii="Century" w:hAnsi="Century"/>
          <w:b/>
          <w:bCs/>
          <w:sz w:val="32"/>
          <w:szCs w:val="32"/>
        </w:rPr>
        <w:t>« </w:t>
      </w:r>
      <w:r>
        <w:rPr>
          <w:rFonts w:ascii="Century" w:hAnsi="Century"/>
          <w:b/>
          <w:bCs/>
          <w:sz w:val="32"/>
          <w:szCs w:val="32"/>
        </w:rPr>
        <w:t>Déploiement d’un outil de gestion de l’IT au sein de la SOCIETE GENERALE</w:t>
      </w:r>
      <w:r w:rsidRPr="00445FCC">
        <w:rPr>
          <w:rFonts w:ascii="Century" w:hAnsi="Century"/>
          <w:b/>
          <w:bCs/>
          <w:sz w:val="32"/>
          <w:szCs w:val="32"/>
        </w:rPr>
        <w:t>»</w:t>
      </w:r>
    </w:p>
    <w:p w:rsidR="00370B80" w:rsidRDefault="00370B80" w:rsidP="00370B80">
      <w:pPr>
        <w:pBdr>
          <w:bottom w:val="dashed" w:sz="12" w:space="1" w:color="auto"/>
        </w:pBdr>
        <w:jc w:val="center"/>
        <w:rPr>
          <w:rFonts w:ascii="Century" w:hAnsi="Century"/>
          <w:sz w:val="28"/>
        </w:rPr>
      </w:pPr>
    </w:p>
    <w:p w:rsidR="00370B80" w:rsidRDefault="00370B80" w:rsidP="00370B80">
      <w:pPr>
        <w:jc w:val="center"/>
        <w:rPr>
          <w:rFonts w:ascii="Century" w:hAnsi="Century"/>
          <w:sz w:val="28"/>
        </w:rPr>
      </w:pPr>
    </w:p>
    <w:p w:rsidR="00370B80" w:rsidRDefault="00370B80" w:rsidP="00370B80">
      <w:pPr>
        <w:jc w:val="center"/>
        <w:rPr>
          <w:rFonts w:ascii="Century" w:hAnsi="Century"/>
          <w:sz w:val="28"/>
        </w:rPr>
      </w:pPr>
    </w:p>
    <w:p w:rsidR="00370B80" w:rsidRPr="00072666" w:rsidRDefault="00370B80" w:rsidP="00370B80">
      <w:pPr>
        <w:jc w:val="center"/>
        <w:rPr>
          <w:b/>
          <w:bCs/>
          <w:i/>
          <w:iCs/>
        </w:rPr>
      </w:pPr>
      <w:r>
        <w:rPr>
          <w:rFonts w:ascii="Century" w:hAnsi="Century"/>
          <w:b/>
          <w:i/>
        </w:rPr>
        <w:t>Année 2014/2015</w:t>
      </w:r>
    </w:p>
    <w:p w:rsidR="00370B80" w:rsidRDefault="00370B80" w:rsidP="00370B80">
      <w:pPr>
        <w:rPr>
          <w:rFonts w:ascii="Century" w:hAnsi="Century"/>
          <w:sz w:val="28"/>
        </w:rPr>
      </w:pPr>
    </w:p>
    <w:p w:rsidR="00370B80" w:rsidRDefault="00370B80" w:rsidP="00370B80">
      <w:pPr>
        <w:rPr>
          <w:rFonts w:ascii="Century" w:hAnsi="Century"/>
        </w:rPr>
      </w:pPr>
      <w:r>
        <w:rPr>
          <w:rFonts w:ascii="Century" w:hAnsi="Century"/>
        </w:rPr>
        <w:t xml:space="preserve">Stage d’études effectué au sein de la: </w:t>
      </w:r>
      <w:r w:rsidRPr="00EB5F1B">
        <w:rPr>
          <w:rFonts w:ascii="Century" w:hAnsi="Century"/>
          <w:b/>
        </w:rPr>
        <w:t>Société Générale</w:t>
      </w:r>
      <w:r>
        <w:rPr>
          <w:rFonts w:ascii="Century" w:hAnsi="Century"/>
          <w:b/>
        </w:rPr>
        <w:t xml:space="preserve"> </w:t>
      </w:r>
    </w:p>
    <w:p w:rsidR="00370B80" w:rsidRDefault="00370B80" w:rsidP="00370B80">
      <w:pPr>
        <w:rPr>
          <w:rFonts w:ascii="Century" w:hAnsi="Century"/>
        </w:rPr>
      </w:pPr>
    </w:p>
    <w:p w:rsidR="00370B80" w:rsidRDefault="00370B80" w:rsidP="00370B80">
      <w:pPr>
        <w:rPr>
          <w:rFonts w:ascii="Century" w:hAnsi="Century"/>
          <w:i/>
          <w:iCs/>
        </w:rPr>
      </w:pPr>
      <w:r>
        <w:rPr>
          <w:rFonts w:ascii="Century" w:hAnsi="Century"/>
          <w:i/>
          <w:iCs/>
        </w:rPr>
        <w:t xml:space="preserve">Sous la responsabilité  de  </w:t>
      </w:r>
    </w:p>
    <w:p w:rsidR="00370B80" w:rsidRDefault="00370B80" w:rsidP="00370B80">
      <w:pPr>
        <w:ind w:firstLine="708"/>
        <w:rPr>
          <w:rFonts w:ascii="Century" w:hAnsi="Century"/>
          <w:i/>
          <w:iCs/>
        </w:rPr>
      </w:pPr>
      <w:r>
        <w:rPr>
          <w:rFonts w:ascii="Century" w:hAnsi="Century"/>
          <w:i/>
          <w:iCs/>
        </w:rPr>
        <w:t xml:space="preserve">-M. BOITARD Olivier, « Fonction du maître de stage». </w:t>
      </w:r>
    </w:p>
    <w:p w:rsidR="00370B80" w:rsidRDefault="00370B80" w:rsidP="00370B80">
      <w:pPr>
        <w:ind w:firstLine="708"/>
        <w:rPr>
          <w:rFonts w:ascii="Century" w:hAnsi="Century"/>
          <w:i/>
          <w:iCs/>
        </w:rPr>
      </w:pPr>
      <w:r>
        <w:rPr>
          <w:rFonts w:ascii="Century" w:hAnsi="Century"/>
          <w:i/>
          <w:iCs/>
        </w:rPr>
        <w:t>-Mme BLANCON Mélanie, « Tutrice de stage »</w:t>
      </w:r>
    </w:p>
    <w:p w:rsidR="00FA6B62" w:rsidRDefault="00133904" w:rsidP="00370B80">
      <w:pPr>
        <w:ind w:firstLine="708"/>
      </w:pPr>
      <w:r>
        <w:rPr>
          <w:rFonts w:ascii="Century" w:hAnsi="Century"/>
          <w:i/>
          <w:iCs/>
        </w:rPr>
        <w:t>-M. Klai</w:t>
      </w:r>
      <w:r w:rsidR="00370B80">
        <w:rPr>
          <w:rFonts w:ascii="Century" w:hAnsi="Century"/>
          <w:i/>
          <w:iCs/>
        </w:rPr>
        <w:t xml:space="preserve"> Kaiss, « Tuteur ESIGETEL»</w:t>
      </w:r>
      <w:r w:rsidR="00FA6B62">
        <w:br w:type="page"/>
      </w:r>
    </w:p>
    <w:p w:rsidR="00FA6B62" w:rsidRDefault="00CE1F3B" w:rsidP="00CE1F3B">
      <w:pPr>
        <w:pStyle w:val="Title"/>
      </w:pPr>
      <w:bookmarkStart w:id="2" w:name="_Toc429144088"/>
      <w:r>
        <w:lastRenderedPageBreak/>
        <w:t>Remerciements</w:t>
      </w:r>
      <w:bookmarkEnd w:id="2"/>
    </w:p>
    <w:p w:rsidR="00150FC4" w:rsidRPr="00956045" w:rsidRDefault="00150FC4" w:rsidP="00150FC4">
      <w:pPr>
        <w:spacing w:line="240" w:lineRule="auto"/>
        <w:jc w:val="both"/>
      </w:pPr>
      <w:r w:rsidRPr="00956045">
        <w:t>J’aimerais adresser mes remerciements à Mélanie BLANCON, ma tutrice de stage ainsi qu’à Olivier BOITARD, mon maitre de stage, responsable de la tour de contrôle où j’ai effectué mon stage pour m’avoir fait confiance et permis d’effectuer mon stage au sein de la SOCIETE GENERALE</w:t>
      </w:r>
    </w:p>
    <w:p w:rsidR="00150FC4" w:rsidRPr="00956045" w:rsidRDefault="00150FC4" w:rsidP="00150FC4">
      <w:pPr>
        <w:spacing w:line="240" w:lineRule="auto"/>
        <w:jc w:val="both"/>
      </w:pPr>
      <w:r w:rsidRPr="00956045">
        <w:t>Je tiens aussi à remercier mes collègues de la tour de contrôle avec qui je travaillais quotidiennement :</w:t>
      </w:r>
    </w:p>
    <w:p w:rsidR="00150FC4" w:rsidRDefault="00150FC4" w:rsidP="000A72BF">
      <w:pPr>
        <w:spacing w:before="0" w:after="0" w:line="240" w:lineRule="auto"/>
        <w:jc w:val="both"/>
      </w:pPr>
      <w:r w:rsidRPr="00956045">
        <w:t>Stéphane KONE</w:t>
      </w:r>
      <w:r w:rsidRPr="00956045">
        <w:tab/>
      </w:r>
    </w:p>
    <w:p w:rsidR="00150FC4" w:rsidRPr="00956045" w:rsidRDefault="00150FC4" w:rsidP="000A72BF">
      <w:pPr>
        <w:spacing w:before="0" w:after="0" w:line="240" w:lineRule="auto"/>
        <w:jc w:val="both"/>
      </w:pPr>
      <w:r w:rsidRPr="00956045">
        <w:t>Nicolas BONNIER</w:t>
      </w:r>
    </w:p>
    <w:p w:rsidR="00150FC4" w:rsidRPr="00956045" w:rsidRDefault="00150FC4" w:rsidP="000A72BF">
      <w:pPr>
        <w:spacing w:before="0" w:after="0" w:line="240" w:lineRule="auto"/>
        <w:jc w:val="both"/>
      </w:pPr>
      <w:r w:rsidRPr="00956045">
        <w:t>Michael RODRIGUO</w:t>
      </w:r>
    </w:p>
    <w:p w:rsidR="00150FC4" w:rsidRPr="00956045" w:rsidRDefault="00150FC4" w:rsidP="000A72BF">
      <w:pPr>
        <w:spacing w:before="0" w:after="0" w:line="240" w:lineRule="auto"/>
        <w:jc w:val="both"/>
      </w:pPr>
      <w:r w:rsidRPr="00956045">
        <w:t xml:space="preserve">Fabrice GUILLET </w:t>
      </w:r>
    </w:p>
    <w:p w:rsidR="00150FC4" w:rsidRPr="00956045" w:rsidRDefault="00150FC4" w:rsidP="000A72BF">
      <w:pPr>
        <w:spacing w:before="0" w:after="0" w:line="240" w:lineRule="auto"/>
        <w:jc w:val="both"/>
      </w:pPr>
      <w:r w:rsidRPr="00956045">
        <w:t>Jean-Philippe LE HEN</w:t>
      </w:r>
    </w:p>
    <w:p w:rsidR="00150FC4" w:rsidRPr="00956045" w:rsidRDefault="00150FC4" w:rsidP="000A72BF">
      <w:pPr>
        <w:spacing w:before="0" w:after="0" w:line="240" w:lineRule="auto"/>
        <w:jc w:val="both"/>
      </w:pPr>
      <w:r w:rsidRPr="00956045">
        <w:t>Michael LARROQUE</w:t>
      </w:r>
    </w:p>
    <w:p w:rsidR="00150FC4" w:rsidRPr="00956045" w:rsidRDefault="00150FC4" w:rsidP="000A72BF">
      <w:pPr>
        <w:spacing w:before="0" w:after="0" w:line="240" w:lineRule="auto"/>
        <w:jc w:val="both"/>
      </w:pPr>
      <w:r w:rsidRPr="00956045">
        <w:t>Fouad CHIBA</w:t>
      </w:r>
    </w:p>
    <w:p w:rsidR="00150FC4" w:rsidRPr="00956045" w:rsidRDefault="00150FC4" w:rsidP="00150FC4">
      <w:pPr>
        <w:spacing w:line="240" w:lineRule="auto"/>
        <w:jc w:val="both"/>
      </w:pPr>
    </w:p>
    <w:p w:rsidR="00150FC4" w:rsidRPr="00956045" w:rsidRDefault="00150FC4" w:rsidP="00150FC4">
      <w:pPr>
        <w:spacing w:line="240" w:lineRule="auto"/>
        <w:jc w:val="both"/>
      </w:pPr>
      <w:r w:rsidRPr="00956045">
        <w:t xml:space="preserve">Je tiens à remercier également Mr Yann PHILIPPE et Mr Pierre-Yves AIMON de m’avoir accueillie au sein de l’équipe OPM/MKT et </w:t>
      </w:r>
      <w:r w:rsidRPr="00956045">
        <w:rPr>
          <w:iCs/>
        </w:rPr>
        <w:t>de m'avoir offert une chance de tester mes connaissances et d'en acquérir beaucoup d'autres</w:t>
      </w:r>
      <w:r w:rsidRPr="00956045">
        <w:t>.</w:t>
      </w:r>
    </w:p>
    <w:p w:rsidR="00150FC4" w:rsidRPr="00956045" w:rsidRDefault="00150FC4" w:rsidP="00150FC4">
      <w:pPr>
        <w:spacing w:line="240" w:lineRule="auto"/>
        <w:jc w:val="both"/>
      </w:pPr>
      <w:r w:rsidRPr="00956045">
        <w:t>J’exprime également ma gratitude à l’égard de Mr Samir SROUR et à tous les membres de la SOCIETE GENERALE que j’ai pu rencontrer pour leur accueil amical et pour m’avoir permis de travailler dans d’excellentes conditions.</w:t>
      </w:r>
    </w:p>
    <w:p w:rsidR="00150FC4" w:rsidRPr="00956045" w:rsidRDefault="00150FC4" w:rsidP="00150FC4">
      <w:pPr>
        <w:spacing w:line="240" w:lineRule="auto"/>
        <w:jc w:val="both"/>
      </w:pPr>
    </w:p>
    <w:p w:rsidR="00CE1F3B" w:rsidRDefault="00150FC4" w:rsidP="00150FC4">
      <w:pPr>
        <w:spacing w:line="240" w:lineRule="auto"/>
        <w:jc w:val="both"/>
      </w:pPr>
      <w:r w:rsidRPr="00956045">
        <w:t>Je tiens à adresser mes remerciements à mon tute</w:t>
      </w:r>
      <w:r w:rsidR="00133904">
        <w:t>ur de l’ESIGETEL Mr Kais KLAI</w:t>
      </w:r>
      <w:r w:rsidRPr="00956045">
        <w:t xml:space="preserve"> ainsi que toute l’équipe pédagogique de l’ESIGETEL-EFREI pour m’avoir accompagnée tout au long de mon stage.</w:t>
      </w:r>
    </w:p>
    <w:p w:rsidR="00CE1F3B" w:rsidRDefault="00CE1F3B" w:rsidP="00150FC4">
      <w:pPr>
        <w:spacing w:line="240" w:lineRule="auto"/>
      </w:pPr>
    </w:p>
    <w:p w:rsidR="00CE1F3B" w:rsidRDefault="00CE1F3B" w:rsidP="00150FC4">
      <w:pPr>
        <w:spacing w:line="240" w:lineRule="auto"/>
      </w:pPr>
    </w:p>
    <w:p w:rsidR="00CE1F3B" w:rsidRDefault="00CE1F3B"/>
    <w:p w:rsidR="00CE1F3B" w:rsidRDefault="00CE1F3B"/>
    <w:p w:rsidR="00CE1F3B" w:rsidRDefault="00CE1F3B"/>
    <w:p w:rsidR="00CE1F3B" w:rsidRDefault="00CE1F3B"/>
    <w:p w:rsidR="00CE1F3B" w:rsidRDefault="00CE1F3B">
      <w:r>
        <w:br w:type="page"/>
      </w:r>
    </w:p>
    <w:p w:rsidR="00CE1F3B" w:rsidRPr="00D66394" w:rsidRDefault="00CE1F3B" w:rsidP="00CE1F3B">
      <w:pPr>
        <w:pStyle w:val="Title"/>
        <w:rPr>
          <w:lang w:val="en-US"/>
        </w:rPr>
      </w:pPr>
      <w:bookmarkStart w:id="3" w:name="_Toc429144089"/>
      <w:r w:rsidRPr="00D66394">
        <w:rPr>
          <w:lang w:val="en-US"/>
        </w:rPr>
        <w:lastRenderedPageBreak/>
        <w:t>SOMMAIRE</w:t>
      </w:r>
      <w:bookmarkEnd w:id="3"/>
    </w:p>
    <w:p w:rsidR="00924BC6" w:rsidRPr="00924BC6" w:rsidRDefault="004C3E04">
      <w:pPr>
        <w:pStyle w:val="TOC1"/>
        <w:tabs>
          <w:tab w:val="right" w:leader="dot" w:pos="9062"/>
        </w:tabs>
        <w:rPr>
          <w:rFonts w:eastAsiaTheme="minorEastAsia"/>
          <w:noProof/>
          <w:sz w:val="16"/>
          <w:szCs w:val="16"/>
          <w:lang w:val="en-US"/>
        </w:rPr>
      </w:pPr>
      <w:r w:rsidRPr="00924BC6">
        <w:rPr>
          <w:sz w:val="16"/>
          <w:szCs w:val="16"/>
          <w:lang w:val="en-US"/>
        </w:rPr>
        <w:fldChar w:fldCharType="begin"/>
      </w:r>
      <w:r w:rsidR="00187520" w:rsidRPr="00924BC6">
        <w:rPr>
          <w:sz w:val="16"/>
          <w:szCs w:val="16"/>
          <w:lang w:val="en-US"/>
        </w:rPr>
        <w:instrText xml:space="preserve"> TOC \o "4-4" \h \z \t "Heading 1;2;Heading 2;3;Heading 3;4;Title;1" </w:instrText>
      </w:r>
      <w:r w:rsidRPr="00924BC6">
        <w:rPr>
          <w:sz w:val="16"/>
          <w:szCs w:val="16"/>
          <w:lang w:val="en-US"/>
        </w:rPr>
        <w:fldChar w:fldCharType="separate"/>
      </w:r>
      <w:hyperlink w:anchor="_Toc429144088" w:history="1">
        <w:r w:rsidR="00924BC6" w:rsidRPr="00924BC6">
          <w:rPr>
            <w:rStyle w:val="Hyperlink"/>
            <w:noProof/>
            <w:sz w:val="16"/>
            <w:szCs w:val="16"/>
          </w:rPr>
          <w:t>Remerciements</w:t>
        </w:r>
        <w:r w:rsidR="00924BC6" w:rsidRPr="00924BC6">
          <w:rPr>
            <w:noProof/>
            <w:webHidden/>
            <w:sz w:val="16"/>
            <w:szCs w:val="16"/>
          </w:rPr>
          <w:tab/>
        </w:r>
        <w:r w:rsidR="00924BC6" w:rsidRPr="00924BC6">
          <w:rPr>
            <w:noProof/>
            <w:webHidden/>
            <w:sz w:val="16"/>
            <w:szCs w:val="16"/>
          </w:rPr>
          <w:fldChar w:fldCharType="begin"/>
        </w:r>
        <w:r w:rsidR="00924BC6" w:rsidRPr="00924BC6">
          <w:rPr>
            <w:noProof/>
            <w:webHidden/>
            <w:sz w:val="16"/>
            <w:szCs w:val="16"/>
          </w:rPr>
          <w:instrText xml:space="preserve"> PAGEREF _Toc429144088 \h </w:instrText>
        </w:r>
        <w:r w:rsidR="00924BC6" w:rsidRPr="00924BC6">
          <w:rPr>
            <w:noProof/>
            <w:webHidden/>
            <w:sz w:val="16"/>
            <w:szCs w:val="16"/>
          </w:rPr>
        </w:r>
        <w:r w:rsidR="00924BC6" w:rsidRPr="00924BC6">
          <w:rPr>
            <w:noProof/>
            <w:webHidden/>
            <w:sz w:val="16"/>
            <w:szCs w:val="16"/>
          </w:rPr>
          <w:fldChar w:fldCharType="separate"/>
        </w:r>
        <w:r w:rsidR="00924BC6">
          <w:rPr>
            <w:noProof/>
            <w:webHidden/>
            <w:sz w:val="16"/>
            <w:szCs w:val="16"/>
          </w:rPr>
          <w:t>- 2 -</w:t>
        </w:r>
        <w:r w:rsidR="00924BC6"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089" w:history="1">
        <w:r w:rsidRPr="00924BC6">
          <w:rPr>
            <w:rStyle w:val="Hyperlink"/>
            <w:noProof/>
            <w:sz w:val="16"/>
            <w:szCs w:val="16"/>
            <w:lang w:val="en-US"/>
          </w:rPr>
          <w:t>SOMMAIRE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_Toc429144089 \h </w:instrText>
        </w:r>
        <w:r w:rsidRPr="00924BC6">
          <w:rPr>
            <w:noProof/>
            <w:webHidden/>
            <w:sz w:val="16"/>
            <w:szCs w:val="16"/>
          </w:rPr>
        </w:r>
        <w:r w:rsidRPr="00924BC6">
          <w:rPr>
            <w:noProof/>
            <w:webHidden/>
            <w:sz w:val="16"/>
            <w:szCs w:val="16"/>
          </w:rPr>
          <w:fldChar w:fldCharType="separate"/>
        </w:r>
        <w:r>
          <w:rPr>
            <w:noProof/>
            <w:webHidden/>
            <w:sz w:val="16"/>
            <w:szCs w:val="16"/>
          </w:rPr>
          <w:t>- 3 -</w:t>
        </w:r>
        <w:r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090" w:history="1">
        <w:r w:rsidRPr="00924BC6">
          <w:rPr>
            <w:rStyle w:val="Hyperlink"/>
            <w:noProof/>
            <w:sz w:val="16"/>
            <w:szCs w:val="16"/>
          </w:rPr>
          <w:t>INTRODUCTION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_Toc429144090 \h </w:instrText>
        </w:r>
        <w:r w:rsidRPr="00924BC6">
          <w:rPr>
            <w:noProof/>
            <w:webHidden/>
            <w:sz w:val="16"/>
            <w:szCs w:val="16"/>
          </w:rPr>
        </w:r>
        <w:r w:rsidRPr="00924BC6">
          <w:rPr>
            <w:noProof/>
            <w:webHidden/>
            <w:sz w:val="16"/>
            <w:szCs w:val="16"/>
          </w:rPr>
          <w:fldChar w:fldCharType="separate"/>
        </w:r>
        <w:r>
          <w:rPr>
            <w:noProof/>
            <w:webHidden/>
            <w:sz w:val="16"/>
            <w:szCs w:val="16"/>
          </w:rPr>
          <w:t>- 2 -</w:t>
        </w:r>
        <w:r w:rsidRPr="00924BC6">
          <w:rPr>
            <w:noProof/>
            <w:webHidden/>
            <w:sz w:val="16"/>
            <w:szCs w:val="16"/>
          </w:rPr>
          <w:fldChar w:fldCharType="end"/>
        </w:r>
      </w:hyperlink>
    </w:p>
    <w:p w:rsidR="00924BC6" w:rsidRPr="00924BC6" w:rsidRDefault="00924BC6">
      <w:pPr>
        <w:pStyle w:val="TOC1"/>
        <w:tabs>
          <w:tab w:val="left" w:pos="440"/>
          <w:tab w:val="right" w:leader="dot" w:pos="9062"/>
        </w:tabs>
        <w:rPr>
          <w:rFonts w:eastAsiaTheme="minorEastAsia"/>
          <w:noProof/>
          <w:sz w:val="16"/>
          <w:szCs w:val="16"/>
          <w:lang w:val="en-US"/>
        </w:rPr>
      </w:pPr>
      <w:hyperlink w:anchor="_Toc429144091" w:history="1">
        <w:r w:rsidRPr="00924BC6">
          <w:rPr>
            <w:rStyle w:val="Hyperlink"/>
            <w:noProof/>
            <w:sz w:val="16"/>
            <w:szCs w:val="16"/>
          </w:rPr>
          <w:t>I.</w:t>
        </w:r>
        <w:r w:rsidRPr="00924BC6">
          <w:rPr>
            <w:rFonts w:eastAsiaTheme="minorEastAsia"/>
            <w:noProof/>
            <w:sz w:val="16"/>
            <w:szCs w:val="16"/>
            <w:lang w:val="en-US"/>
          </w:rPr>
          <w:tab/>
        </w:r>
        <w:r w:rsidRPr="00924BC6">
          <w:rPr>
            <w:rStyle w:val="Hyperlink"/>
            <w:noProof/>
            <w:sz w:val="16"/>
            <w:szCs w:val="16"/>
          </w:rPr>
          <w:t>La Société Générale : 1er acteur financier européen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_Toc429144091 \h </w:instrText>
        </w:r>
        <w:r w:rsidRPr="00924BC6">
          <w:rPr>
            <w:noProof/>
            <w:webHidden/>
            <w:sz w:val="16"/>
            <w:szCs w:val="16"/>
          </w:rPr>
        </w:r>
        <w:r w:rsidRPr="00924BC6">
          <w:rPr>
            <w:noProof/>
            <w:webHidden/>
            <w:sz w:val="16"/>
            <w:szCs w:val="16"/>
          </w:rPr>
          <w:fldChar w:fldCharType="separate"/>
        </w:r>
        <w:r>
          <w:rPr>
            <w:noProof/>
            <w:webHidden/>
            <w:sz w:val="16"/>
            <w:szCs w:val="16"/>
          </w:rPr>
          <w:t>- 3 -</w:t>
        </w:r>
        <w:r w:rsidRPr="00924BC6">
          <w:rPr>
            <w:noProof/>
            <w:webHidden/>
            <w:sz w:val="16"/>
            <w:szCs w:val="16"/>
          </w:rPr>
          <w:fldChar w:fldCharType="end"/>
        </w:r>
      </w:hyperlink>
    </w:p>
    <w:p w:rsidR="00924BC6" w:rsidRPr="00924BC6" w:rsidRDefault="00924BC6">
      <w:pPr>
        <w:pStyle w:val="TOC3"/>
        <w:tabs>
          <w:tab w:val="left" w:pos="880"/>
          <w:tab w:val="right" w:leader="dot" w:pos="9062"/>
        </w:tabs>
        <w:rPr>
          <w:noProof/>
          <w:sz w:val="16"/>
          <w:szCs w:val="16"/>
        </w:rPr>
      </w:pPr>
      <w:hyperlink w:anchor="_Toc429144092" w:history="1">
        <w:r w:rsidRPr="00924BC6">
          <w:rPr>
            <w:rStyle w:val="Hyperlink"/>
            <w:noProof/>
            <w:sz w:val="16"/>
            <w:szCs w:val="16"/>
          </w:rPr>
          <w:t>1.</w:t>
        </w:r>
        <w:r w:rsidRPr="00924BC6">
          <w:rPr>
            <w:noProof/>
            <w:sz w:val="16"/>
            <w:szCs w:val="16"/>
          </w:rPr>
          <w:tab/>
        </w:r>
        <w:r w:rsidRPr="00924BC6">
          <w:rPr>
            <w:rStyle w:val="Hyperlink"/>
            <w:noProof/>
            <w:sz w:val="16"/>
            <w:szCs w:val="16"/>
          </w:rPr>
          <w:t>Organisation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_Toc429144092 \h </w:instrText>
        </w:r>
        <w:r w:rsidRPr="00924BC6">
          <w:rPr>
            <w:noProof/>
            <w:webHidden/>
            <w:sz w:val="16"/>
            <w:szCs w:val="16"/>
          </w:rPr>
        </w:r>
        <w:r w:rsidRPr="00924BC6">
          <w:rPr>
            <w:noProof/>
            <w:webHidden/>
            <w:sz w:val="16"/>
            <w:szCs w:val="16"/>
          </w:rPr>
          <w:fldChar w:fldCharType="separate"/>
        </w:r>
        <w:r>
          <w:rPr>
            <w:noProof/>
            <w:webHidden/>
            <w:sz w:val="16"/>
            <w:szCs w:val="16"/>
          </w:rPr>
          <w:t>- 3 -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093" w:history="1">
        <w:r w:rsidRPr="00924BC6">
          <w:rPr>
            <w:rStyle w:val="Hyperlink"/>
            <w:noProof/>
            <w:sz w:val="16"/>
            <w:szCs w:val="16"/>
          </w:rPr>
          <w:t>A.</w:t>
        </w:r>
        <w:r w:rsidRPr="00924BC6">
          <w:rPr>
            <w:rFonts w:eastAsiaTheme="minorEastAsia"/>
            <w:noProof/>
            <w:sz w:val="16"/>
            <w:szCs w:val="16"/>
            <w:lang w:val="en-US"/>
          </w:rPr>
          <w:tab/>
        </w:r>
        <w:r w:rsidRPr="00924BC6">
          <w:rPr>
            <w:rStyle w:val="Hyperlink"/>
            <w:noProof/>
            <w:sz w:val="16"/>
            <w:szCs w:val="16"/>
          </w:rPr>
          <w:t>Les 3 lignes métiers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_Toc429144093 \h </w:instrText>
        </w:r>
        <w:r w:rsidRPr="00924BC6">
          <w:rPr>
            <w:noProof/>
            <w:webHidden/>
            <w:sz w:val="16"/>
            <w:szCs w:val="16"/>
          </w:rPr>
        </w:r>
        <w:r w:rsidRPr="00924BC6">
          <w:rPr>
            <w:noProof/>
            <w:webHidden/>
            <w:sz w:val="16"/>
            <w:szCs w:val="16"/>
          </w:rPr>
          <w:fldChar w:fldCharType="separate"/>
        </w:r>
        <w:r>
          <w:rPr>
            <w:noProof/>
            <w:webHidden/>
            <w:sz w:val="16"/>
            <w:szCs w:val="16"/>
          </w:rPr>
          <w:t>- 3 -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094" w:history="1">
        <w:r w:rsidRPr="00924BC6">
          <w:rPr>
            <w:rStyle w:val="Hyperlink"/>
            <w:noProof/>
            <w:sz w:val="16"/>
            <w:szCs w:val="16"/>
          </w:rPr>
          <w:t>B.</w:t>
        </w:r>
        <w:r w:rsidRPr="00924BC6">
          <w:rPr>
            <w:rFonts w:eastAsiaTheme="minorEastAsia"/>
            <w:noProof/>
            <w:sz w:val="16"/>
            <w:szCs w:val="16"/>
            <w:lang w:val="en-US"/>
          </w:rPr>
          <w:tab/>
        </w:r>
        <w:r w:rsidRPr="00924BC6">
          <w:rPr>
            <w:rStyle w:val="Hyperlink"/>
            <w:noProof/>
            <w:sz w:val="16"/>
            <w:szCs w:val="16"/>
          </w:rPr>
          <w:t>Les 3 lignes métiers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_Toc429144094 \h </w:instrText>
        </w:r>
        <w:r w:rsidRPr="00924BC6">
          <w:rPr>
            <w:noProof/>
            <w:webHidden/>
            <w:sz w:val="16"/>
            <w:szCs w:val="16"/>
          </w:rPr>
        </w:r>
        <w:r w:rsidRPr="00924BC6">
          <w:rPr>
            <w:noProof/>
            <w:webHidden/>
            <w:sz w:val="16"/>
            <w:szCs w:val="16"/>
          </w:rPr>
          <w:fldChar w:fldCharType="separate"/>
        </w:r>
        <w:r>
          <w:rPr>
            <w:noProof/>
            <w:webHidden/>
            <w:sz w:val="16"/>
            <w:szCs w:val="16"/>
          </w:rPr>
          <w:t>- 4 -</w:t>
        </w:r>
        <w:r w:rsidRPr="00924BC6">
          <w:rPr>
            <w:noProof/>
            <w:webHidden/>
            <w:sz w:val="16"/>
            <w:szCs w:val="16"/>
          </w:rPr>
          <w:fldChar w:fldCharType="end"/>
        </w:r>
      </w:hyperlink>
    </w:p>
    <w:p w:rsidR="00924BC6" w:rsidRPr="00924BC6" w:rsidRDefault="00924BC6">
      <w:pPr>
        <w:pStyle w:val="TOC3"/>
        <w:tabs>
          <w:tab w:val="left" w:pos="880"/>
          <w:tab w:val="right" w:leader="dot" w:pos="9062"/>
        </w:tabs>
        <w:rPr>
          <w:noProof/>
          <w:sz w:val="16"/>
          <w:szCs w:val="16"/>
        </w:rPr>
      </w:pPr>
      <w:hyperlink w:anchor="_Toc429144095" w:history="1">
        <w:r w:rsidRPr="00924BC6">
          <w:rPr>
            <w:rStyle w:val="Hyperlink"/>
            <w:noProof/>
            <w:sz w:val="16"/>
            <w:szCs w:val="16"/>
          </w:rPr>
          <w:t>2.</w:t>
        </w:r>
        <w:r w:rsidRPr="00924BC6">
          <w:rPr>
            <w:noProof/>
            <w:sz w:val="16"/>
            <w:szCs w:val="16"/>
          </w:rPr>
          <w:tab/>
        </w:r>
        <w:r w:rsidRPr="00924BC6">
          <w:rPr>
            <w:rStyle w:val="Hyperlink"/>
            <w:noProof/>
            <w:sz w:val="16"/>
            <w:szCs w:val="16"/>
          </w:rPr>
          <w:t>L’entité RESG au sein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_Toc429144095 \h </w:instrText>
        </w:r>
        <w:r w:rsidRPr="00924BC6">
          <w:rPr>
            <w:noProof/>
            <w:webHidden/>
            <w:sz w:val="16"/>
            <w:szCs w:val="16"/>
          </w:rPr>
        </w:r>
        <w:r w:rsidRPr="00924BC6">
          <w:rPr>
            <w:noProof/>
            <w:webHidden/>
            <w:sz w:val="16"/>
            <w:szCs w:val="16"/>
          </w:rPr>
          <w:fldChar w:fldCharType="separate"/>
        </w:r>
        <w:r>
          <w:rPr>
            <w:noProof/>
            <w:webHidden/>
            <w:sz w:val="16"/>
            <w:szCs w:val="16"/>
          </w:rPr>
          <w:t>- 8 -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096" w:history="1">
        <w:r w:rsidRPr="00924BC6">
          <w:rPr>
            <w:rStyle w:val="Hyperlink"/>
            <w:noProof/>
            <w:sz w:val="16"/>
            <w:szCs w:val="16"/>
          </w:rPr>
          <w:t>A.</w:t>
        </w:r>
        <w:r w:rsidRPr="00924BC6">
          <w:rPr>
            <w:rFonts w:eastAsiaTheme="minorEastAsia"/>
            <w:noProof/>
            <w:sz w:val="16"/>
            <w:szCs w:val="16"/>
            <w:lang w:val="en-US"/>
          </w:rPr>
          <w:tab/>
        </w:r>
        <w:r w:rsidRPr="00924BC6">
          <w:rPr>
            <w:rStyle w:val="Hyperlink"/>
            <w:noProof/>
            <w:sz w:val="16"/>
            <w:szCs w:val="16"/>
          </w:rPr>
          <w:t>Présentation du département des services technologiques (GTS)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_Toc429144096 \h </w:instrText>
        </w:r>
        <w:r w:rsidRPr="00924BC6">
          <w:rPr>
            <w:noProof/>
            <w:webHidden/>
            <w:sz w:val="16"/>
            <w:szCs w:val="16"/>
          </w:rPr>
        </w:r>
        <w:r w:rsidRPr="00924BC6">
          <w:rPr>
            <w:noProof/>
            <w:webHidden/>
            <w:sz w:val="16"/>
            <w:szCs w:val="16"/>
          </w:rPr>
          <w:fldChar w:fldCharType="separate"/>
        </w:r>
        <w:r>
          <w:rPr>
            <w:noProof/>
            <w:webHidden/>
            <w:sz w:val="16"/>
            <w:szCs w:val="16"/>
          </w:rPr>
          <w:t>- 9 -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097" w:history="1">
        <w:r w:rsidRPr="00924BC6">
          <w:rPr>
            <w:rStyle w:val="Hyperlink"/>
            <w:noProof/>
            <w:sz w:val="16"/>
            <w:szCs w:val="16"/>
          </w:rPr>
          <w:t>B.</w:t>
        </w:r>
        <w:r w:rsidRPr="00924BC6">
          <w:rPr>
            <w:rFonts w:eastAsiaTheme="minorEastAsia"/>
            <w:noProof/>
            <w:sz w:val="16"/>
            <w:szCs w:val="16"/>
            <w:lang w:val="en-US"/>
          </w:rPr>
          <w:tab/>
        </w:r>
        <w:r w:rsidRPr="00924BC6">
          <w:rPr>
            <w:rStyle w:val="Hyperlink"/>
            <w:noProof/>
            <w:sz w:val="16"/>
            <w:szCs w:val="16"/>
          </w:rPr>
          <w:t>Présentation du département Market :</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_Toc429144097 \h </w:instrText>
        </w:r>
        <w:r w:rsidRPr="00924BC6">
          <w:rPr>
            <w:noProof/>
            <w:webHidden/>
            <w:sz w:val="16"/>
            <w:szCs w:val="16"/>
          </w:rPr>
        </w:r>
        <w:r w:rsidRPr="00924BC6">
          <w:rPr>
            <w:noProof/>
            <w:webHidden/>
            <w:sz w:val="16"/>
            <w:szCs w:val="16"/>
          </w:rPr>
          <w:fldChar w:fldCharType="separate"/>
        </w:r>
        <w:r>
          <w:rPr>
            <w:noProof/>
            <w:webHidden/>
            <w:sz w:val="16"/>
            <w:szCs w:val="16"/>
          </w:rPr>
          <w:t>- 10 -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098" w:history="1">
        <w:r w:rsidRPr="00924BC6">
          <w:rPr>
            <w:rStyle w:val="Hyperlink"/>
            <w:noProof/>
            <w:sz w:val="16"/>
            <w:szCs w:val="16"/>
          </w:rPr>
          <w:t>C.</w:t>
        </w:r>
        <w:r w:rsidRPr="00924BC6">
          <w:rPr>
            <w:rFonts w:eastAsiaTheme="minorEastAsia"/>
            <w:noProof/>
            <w:sz w:val="16"/>
            <w:szCs w:val="16"/>
            <w:lang w:val="en-US"/>
          </w:rPr>
          <w:tab/>
        </w:r>
        <w:r w:rsidRPr="00924BC6">
          <w:rPr>
            <w:rStyle w:val="Hyperlink"/>
            <w:noProof/>
            <w:sz w:val="16"/>
            <w:szCs w:val="16"/>
          </w:rPr>
          <w:t>Présentation de l’équipe responsable du pilotage des opérations (OPM)</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_Toc429144098 \h </w:instrText>
        </w:r>
        <w:r w:rsidRPr="00924BC6">
          <w:rPr>
            <w:noProof/>
            <w:webHidden/>
            <w:sz w:val="16"/>
            <w:szCs w:val="16"/>
          </w:rPr>
        </w:r>
        <w:r w:rsidRPr="00924BC6">
          <w:rPr>
            <w:noProof/>
            <w:webHidden/>
            <w:sz w:val="16"/>
            <w:szCs w:val="16"/>
          </w:rPr>
          <w:fldChar w:fldCharType="separate"/>
        </w:r>
        <w:r>
          <w:rPr>
            <w:noProof/>
            <w:webHidden/>
            <w:sz w:val="16"/>
            <w:szCs w:val="16"/>
          </w:rPr>
          <w:t>- 10 -</w:t>
        </w:r>
        <w:r w:rsidRPr="00924BC6">
          <w:rPr>
            <w:noProof/>
            <w:webHidden/>
            <w:sz w:val="16"/>
            <w:szCs w:val="16"/>
          </w:rPr>
          <w:fldChar w:fldCharType="end"/>
        </w:r>
      </w:hyperlink>
    </w:p>
    <w:p w:rsidR="00924BC6" w:rsidRPr="00924BC6" w:rsidRDefault="00924BC6">
      <w:pPr>
        <w:pStyle w:val="TOC1"/>
        <w:tabs>
          <w:tab w:val="left" w:pos="440"/>
          <w:tab w:val="right" w:leader="dot" w:pos="9062"/>
        </w:tabs>
        <w:rPr>
          <w:rFonts w:eastAsiaTheme="minorEastAsia"/>
          <w:noProof/>
          <w:sz w:val="16"/>
          <w:szCs w:val="16"/>
          <w:lang w:val="en-US"/>
        </w:rPr>
      </w:pPr>
      <w:hyperlink w:anchor="_Toc429144099" w:history="1">
        <w:r w:rsidRPr="00924BC6">
          <w:rPr>
            <w:rStyle w:val="Hyperlink"/>
            <w:noProof/>
            <w:sz w:val="16"/>
            <w:szCs w:val="16"/>
          </w:rPr>
          <w:t>II.</w:t>
        </w:r>
        <w:r w:rsidRPr="00924BC6">
          <w:rPr>
            <w:rFonts w:eastAsiaTheme="minorEastAsia"/>
            <w:noProof/>
            <w:sz w:val="16"/>
            <w:szCs w:val="16"/>
            <w:lang w:val="en-US"/>
          </w:rPr>
          <w:tab/>
        </w:r>
        <w:r w:rsidRPr="00924BC6">
          <w:rPr>
            <w:rStyle w:val="Hyperlink"/>
            <w:noProof/>
            <w:sz w:val="16"/>
            <w:szCs w:val="16"/>
          </w:rPr>
          <w:t>Le Projet : Déploiement d’un nouvel outil de gestion de l’IT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_Toc429144099 \h </w:instrText>
        </w:r>
        <w:r w:rsidRPr="00924BC6">
          <w:rPr>
            <w:noProof/>
            <w:webHidden/>
            <w:sz w:val="16"/>
            <w:szCs w:val="16"/>
          </w:rPr>
        </w:r>
        <w:r w:rsidRPr="00924BC6">
          <w:rPr>
            <w:noProof/>
            <w:webHidden/>
            <w:sz w:val="16"/>
            <w:szCs w:val="16"/>
          </w:rPr>
          <w:fldChar w:fldCharType="separate"/>
        </w:r>
        <w:r>
          <w:rPr>
            <w:noProof/>
            <w:webHidden/>
            <w:sz w:val="16"/>
            <w:szCs w:val="16"/>
          </w:rPr>
          <w:t>- 12 -</w:t>
        </w:r>
        <w:r w:rsidRPr="00924BC6">
          <w:rPr>
            <w:noProof/>
            <w:webHidden/>
            <w:sz w:val="16"/>
            <w:szCs w:val="16"/>
          </w:rPr>
          <w:fldChar w:fldCharType="end"/>
        </w:r>
      </w:hyperlink>
    </w:p>
    <w:p w:rsidR="00924BC6" w:rsidRPr="00924BC6" w:rsidRDefault="00924BC6">
      <w:pPr>
        <w:pStyle w:val="TOC3"/>
        <w:tabs>
          <w:tab w:val="left" w:pos="880"/>
          <w:tab w:val="right" w:leader="dot" w:pos="9062"/>
        </w:tabs>
        <w:rPr>
          <w:noProof/>
          <w:sz w:val="16"/>
          <w:szCs w:val="16"/>
        </w:rPr>
      </w:pPr>
      <w:hyperlink w:anchor="_Toc429144100" w:history="1">
        <w:r w:rsidRPr="00924BC6">
          <w:rPr>
            <w:rStyle w:val="Hyperlink"/>
            <w:noProof/>
            <w:sz w:val="16"/>
            <w:szCs w:val="16"/>
          </w:rPr>
          <w:t>1.</w:t>
        </w:r>
        <w:r w:rsidRPr="00924BC6">
          <w:rPr>
            <w:noProof/>
            <w:sz w:val="16"/>
            <w:szCs w:val="16"/>
          </w:rPr>
          <w:tab/>
        </w:r>
        <w:r w:rsidRPr="00924BC6">
          <w:rPr>
            <w:rStyle w:val="Hyperlink"/>
            <w:noProof/>
            <w:sz w:val="16"/>
            <w:szCs w:val="16"/>
          </w:rPr>
          <w:t>Contexte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_Toc429144100 \h </w:instrText>
        </w:r>
        <w:r w:rsidRPr="00924BC6">
          <w:rPr>
            <w:noProof/>
            <w:webHidden/>
            <w:sz w:val="16"/>
            <w:szCs w:val="16"/>
          </w:rPr>
        </w:r>
        <w:r w:rsidRPr="00924BC6">
          <w:rPr>
            <w:noProof/>
            <w:webHidden/>
            <w:sz w:val="16"/>
            <w:szCs w:val="16"/>
          </w:rPr>
          <w:fldChar w:fldCharType="separate"/>
        </w:r>
        <w:r>
          <w:rPr>
            <w:noProof/>
            <w:webHidden/>
            <w:sz w:val="16"/>
            <w:szCs w:val="16"/>
          </w:rPr>
          <w:t>- 12 -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1" w:history="1">
        <w:r w:rsidRPr="00924BC6">
          <w:rPr>
            <w:rStyle w:val="Hyperlink"/>
            <w:noProof/>
            <w:sz w:val="16"/>
            <w:szCs w:val="16"/>
          </w:rPr>
          <w:t>A.</w:t>
        </w:r>
        <w:r w:rsidRPr="00924BC6">
          <w:rPr>
            <w:rFonts w:eastAsiaTheme="minorEastAsia"/>
            <w:noProof/>
            <w:sz w:val="16"/>
            <w:szCs w:val="16"/>
            <w:lang w:val="en-US"/>
          </w:rPr>
          <w:tab/>
        </w:r>
        <w:r w:rsidRPr="00924BC6">
          <w:rPr>
            <w:rStyle w:val="Hyperlink"/>
            <w:noProof/>
            <w:sz w:val="16"/>
            <w:szCs w:val="16"/>
          </w:rPr>
          <w:t>Le département informatique de le SOCIETE GENERALE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_Toc429144101 \h </w:instrText>
        </w:r>
        <w:r w:rsidRPr="00924BC6">
          <w:rPr>
            <w:noProof/>
            <w:webHidden/>
            <w:sz w:val="16"/>
            <w:szCs w:val="16"/>
          </w:rPr>
        </w:r>
        <w:r w:rsidRPr="00924BC6">
          <w:rPr>
            <w:noProof/>
            <w:webHidden/>
            <w:sz w:val="16"/>
            <w:szCs w:val="16"/>
          </w:rPr>
          <w:fldChar w:fldCharType="separate"/>
        </w:r>
        <w:r>
          <w:rPr>
            <w:noProof/>
            <w:webHidden/>
            <w:sz w:val="16"/>
            <w:szCs w:val="16"/>
          </w:rPr>
          <w:t>- 12 -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2" w:history="1">
        <w:r w:rsidRPr="00924BC6">
          <w:rPr>
            <w:rStyle w:val="Hyperlink"/>
            <w:noProof/>
            <w:sz w:val="16"/>
            <w:szCs w:val="16"/>
          </w:rPr>
          <w:t>B.</w:t>
        </w:r>
        <w:r w:rsidRPr="00924BC6">
          <w:rPr>
            <w:rFonts w:eastAsiaTheme="minorEastAsia"/>
            <w:noProof/>
            <w:sz w:val="16"/>
            <w:szCs w:val="16"/>
            <w:lang w:val="en-US"/>
          </w:rPr>
          <w:tab/>
        </w:r>
        <w:r w:rsidRPr="00924BC6">
          <w:rPr>
            <w:rStyle w:val="Hyperlink"/>
            <w:noProof/>
            <w:sz w:val="16"/>
            <w:szCs w:val="16"/>
          </w:rPr>
          <w:t>Problématique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_Toc429144102 \h </w:instrText>
        </w:r>
        <w:r w:rsidRPr="00924BC6">
          <w:rPr>
            <w:noProof/>
            <w:webHidden/>
            <w:sz w:val="16"/>
            <w:szCs w:val="16"/>
          </w:rPr>
        </w:r>
        <w:r w:rsidRPr="00924BC6">
          <w:rPr>
            <w:noProof/>
            <w:webHidden/>
            <w:sz w:val="16"/>
            <w:szCs w:val="16"/>
          </w:rPr>
          <w:fldChar w:fldCharType="separate"/>
        </w:r>
        <w:r>
          <w:rPr>
            <w:noProof/>
            <w:webHidden/>
            <w:sz w:val="16"/>
            <w:szCs w:val="16"/>
          </w:rPr>
          <w:t>- 14 -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3" w:history="1">
        <w:r w:rsidRPr="00924BC6">
          <w:rPr>
            <w:rStyle w:val="Hyperlink"/>
            <w:noProof/>
            <w:sz w:val="16"/>
            <w:szCs w:val="16"/>
          </w:rPr>
          <w:t>C.</w:t>
        </w:r>
        <w:r w:rsidRPr="00924BC6">
          <w:rPr>
            <w:rFonts w:eastAsiaTheme="minorEastAsia"/>
            <w:noProof/>
            <w:sz w:val="16"/>
            <w:szCs w:val="16"/>
            <w:lang w:val="en-US"/>
          </w:rPr>
          <w:tab/>
        </w:r>
        <w:r w:rsidRPr="00924BC6">
          <w:rPr>
            <w:rStyle w:val="Hyperlink"/>
            <w:noProof/>
            <w:sz w:val="16"/>
            <w:szCs w:val="16"/>
          </w:rPr>
          <w:t>Périmètre et durée du projet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_Toc429144103 \h </w:instrText>
        </w:r>
        <w:r w:rsidRPr="00924BC6">
          <w:rPr>
            <w:noProof/>
            <w:webHidden/>
            <w:sz w:val="16"/>
            <w:szCs w:val="16"/>
          </w:rPr>
        </w:r>
        <w:r w:rsidRPr="00924BC6">
          <w:rPr>
            <w:noProof/>
            <w:webHidden/>
            <w:sz w:val="16"/>
            <w:szCs w:val="16"/>
          </w:rPr>
          <w:fldChar w:fldCharType="separate"/>
        </w:r>
        <w:r>
          <w:rPr>
            <w:noProof/>
            <w:webHidden/>
            <w:sz w:val="16"/>
            <w:szCs w:val="16"/>
          </w:rPr>
          <w:t>- 15 -</w:t>
        </w:r>
        <w:r w:rsidRPr="00924BC6">
          <w:rPr>
            <w:noProof/>
            <w:webHidden/>
            <w:sz w:val="16"/>
            <w:szCs w:val="16"/>
          </w:rPr>
          <w:fldChar w:fldCharType="end"/>
        </w:r>
      </w:hyperlink>
    </w:p>
    <w:p w:rsidR="00924BC6" w:rsidRPr="00924BC6" w:rsidRDefault="00924BC6">
      <w:pPr>
        <w:pStyle w:val="TOC3"/>
        <w:tabs>
          <w:tab w:val="left" w:pos="880"/>
          <w:tab w:val="right" w:leader="dot" w:pos="9062"/>
        </w:tabs>
        <w:rPr>
          <w:noProof/>
          <w:sz w:val="16"/>
          <w:szCs w:val="16"/>
        </w:rPr>
      </w:pPr>
      <w:hyperlink w:anchor="_Toc429144104" w:history="1">
        <w:r w:rsidRPr="00924BC6">
          <w:rPr>
            <w:rStyle w:val="Hyperlink"/>
            <w:noProof/>
            <w:sz w:val="16"/>
            <w:szCs w:val="16"/>
          </w:rPr>
          <w:t>2.</w:t>
        </w:r>
        <w:r w:rsidRPr="00924BC6">
          <w:rPr>
            <w:noProof/>
            <w:sz w:val="16"/>
            <w:szCs w:val="16"/>
          </w:rPr>
          <w:tab/>
        </w:r>
        <w:r w:rsidRPr="00924BC6">
          <w:rPr>
            <w:rStyle w:val="Hyperlink"/>
            <w:noProof/>
            <w:sz w:val="16"/>
            <w:szCs w:val="16"/>
          </w:rPr>
          <w:t>Les différentes phases du projet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_Toc429144104 \h </w:instrText>
        </w:r>
        <w:r w:rsidRPr="00924BC6">
          <w:rPr>
            <w:noProof/>
            <w:webHidden/>
            <w:sz w:val="16"/>
            <w:szCs w:val="16"/>
          </w:rPr>
        </w:r>
        <w:r w:rsidRPr="00924BC6">
          <w:rPr>
            <w:noProof/>
            <w:webHidden/>
            <w:sz w:val="16"/>
            <w:szCs w:val="16"/>
          </w:rPr>
          <w:fldChar w:fldCharType="separate"/>
        </w:r>
        <w:r>
          <w:rPr>
            <w:noProof/>
            <w:webHidden/>
            <w:sz w:val="16"/>
            <w:szCs w:val="16"/>
          </w:rPr>
          <w:t>- 16 -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5" w:history="1">
        <w:r w:rsidRPr="00924BC6">
          <w:rPr>
            <w:rStyle w:val="Hyperlink"/>
            <w:noProof/>
            <w:sz w:val="16"/>
            <w:szCs w:val="16"/>
          </w:rPr>
          <w:t>A.</w:t>
        </w:r>
        <w:r w:rsidRPr="00924BC6">
          <w:rPr>
            <w:rFonts w:eastAsiaTheme="minorEastAsia"/>
            <w:noProof/>
            <w:sz w:val="16"/>
            <w:szCs w:val="16"/>
            <w:lang w:val="en-US"/>
          </w:rPr>
          <w:tab/>
        </w:r>
        <w:r w:rsidRPr="00924BC6">
          <w:rPr>
            <w:rStyle w:val="Hyperlink"/>
            <w:noProof/>
            <w:sz w:val="16"/>
            <w:szCs w:val="16"/>
          </w:rPr>
          <w:t>L’analyse des besoins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_Toc429144105 \h </w:instrText>
        </w:r>
        <w:r w:rsidRPr="00924BC6">
          <w:rPr>
            <w:noProof/>
            <w:webHidden/>
            <w:sz w:val="16"/>
            <w:szCs w:val="16"/>
          </w:rPr>
        </w:r>
        <w:r w:rsidRPr="00924BC6">
          <w:rPr>
            <w:noProof/>
            <w:webHidden/>
            <w:sz w:val="16"/>
            <w:szCs w:val="16"/>
          </w:rPr>
          <w:fldChar w:fldCharType="separate"/>
        </w:r>
        <w:r>
          <w:rPr>
            <w:noProof/>
            <w:webHidden/>
            <w:sz w:val="16"/>
            <w:szCs w:val="16"/>
          </w:rPr>
          <w:t>- 16 -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6" w:history="1">
        <w:r w:rsidRPr="00924BC6">
          <w:rPr>
            <w:rStyle w:val="Hyperlink"/>
            <w:noProof/>
            <w:sz w:val="16"/>
            <w:szCs w:val="16"/>
          </w:rPr>
          <w:t>B.</w:t>
        </w:r>
        <w:r w:rsidRPr="00924BC6">
          <w:rPr>
            <w:rFonts w:eastAsiaTheme="minorEastAsia"/>
            <w:noProof/>
            <w:sz w:val="16"/>
            <w:szCs w:val="16"/>
            <w:lang w:val="en-US"/>
          </w:rPr>
          <w:tab/>
        </w:r>
        <w:r w:rsidRPr="00924BC6">
          <w:rPr>
            <w:rStyle w:val="Hyperlink"/>
            <w:noProof/>
            <w:sz w:val="16"/>
            <w:szCs w:val="16"/>
          </w:rPr>
          <w:t>La phase de construction et de planification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_Toc429144106 \h </w:instrText>
        </w:r>
        <w:r w:rsidRPr="00924BC6">
          <w:rPr>
            <w:noProof/>
            <w:webHidden/>
            <w:sz w:val="16"/>
            <w:szCs w:val="16"/>
          </w:rPr>
        </w:r>
        <w:r w:rsidRPr="00924BC6">
          <w:rPr>
            <w:noProof/>
            <w:webHidden/>
            <w:sz w:val="16"/>
            <w:szCs w:val="16"/>
          </w:rPr>
          <w:fldChar w:fldCharType="separate"/>
        </w:r>
        <w:r>
          <w:rPr>
            <w:noProof/>
            <w:webHidden/>
            <w:sz w:val="16"/>
            <w:szCs w:val="16"/>
          </w:rPr>
          <w:t>- 17 -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7" w:history="1">
        <w:r w:rsidRPr="00924BC6">
          <w:rPr>
            <w:rStyle w:val="Hyperlink"/>
            <w:noProof/>
            <w:sz w:val="16"/>
            <w:szCs w:val="16"/>
          </w:rPr>
          <w:t>C.</w:t>
        </w:r>
        <w:r w:rsidRPr="00924BC6">
          <w:rPr>
            <w:rFonts w:eastAsiaTheme="minorEastAsia"/>
            <w:noProof/>
            <w:sz w:val="16"/>
            <w:szCs w:val="16"/>
            <w:lang w:val="en-US"/>
          </w:rPr>
          <w:tab/>
        </w:r>
        <w:r w:rsidRPr="00924BC6">
          <w:rPr>
            <w:rStyle w:val="Hyperlink"/>
            <w:noProof/>
            <w:sz w:val="16"/>
            <w:szCs w:val="16"/>
          </w:rPr>
          <w:t>La phase de conduite et de pilotage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_Toc429144107 \h </w:instrText>
        </w:r>
        <w:r w:rsidRPr="00924BC6">
          <w:rPr>
            <w:noProof/>
            <w:webHidden/>
            <w:sz w:val="16"/>
            <w:szCs w:val="16"/>
          </w:rPr>
        </w:r>
        <w:r w:rsidRPr="00924BC6">
          <w:rPr>
            <w:noProof/>
            <w:webHidden/>
            <w:sz w:val="16"/>
            <w:szCs w:val="16"/>
          </w:rPr>
          <w:fldChar w:fldCharType="separate"/>
        </w:r>
        <w:r>
          <w:rPr>
            <w:noProof/>
            <w:webHidden/>
            <w:sz w:val="16"/>
            <w:szCs w:val="16"/>
          </w:rPr>
          <w:t>- 18 -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08" w:history="1">
        <w:r w:rsidRPr="00924BC6">
          <w:rPr>
            <w:rStyle w:val="Hyperlink"/>
            <w:noProof/>
            <w:sz w:val="16"/>
            <w:szCs w:val="16"/>
          </w:rPr>
          <w:t>D.</w:t>
        </w:r>
        <w:r w:rsidRPr="00924BC6">
          <w:rPr>
            <w:rFonts w:eastAsiaTheme="minorEastAsia"/>
            <w:noProof/>
            <w:sz w:val="16"/>
            <w:szCs w:val="16"/>
            <w:lang w:val="en-US"/>
          </w:rPr>
          <w:tab/>
        </w:r>
        <w:r w:rsidRPr="00924BC6">
          <w:rPr>
            <w:rStyle w:val="Hyperlink"/>
            <w:noProof/>
            <w:sz w:val="16"/>
            <w:szCs w:val="16"/>
          </w:rPr>
          <w:t>La phase de clôture et d’évaluation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_Toc429144108 \h </w:instrText>
        </w:r>
        <w:r w:rsidRPr="00924BC6">
          <w:rPr>
            <w:noProof/>
            <w:webHidden/>
            <w:sz w:val="16"/>
            <w:szCs w:val="16"/>
          </w:rPr>
        </w:r>
        <w:r w:rsidRPr="00924BC6">
          <w:rPr>
            <w:noProof/>
            <w:webHidden/>
            <w:sz w:val="16"/>
            <w:szCs w:val="16"/>
          </w:rPr>
          <w:fldChar w:fldCharType="separate"/>
        </w:r>
        <w:r>
          <w:rPr>
            <w:noProof/>
            <w:webHidden/>
            <w:sz w:val="16"/>
            <w:szCs w:val="16"/>
          </w:rPr>
          <w:t>- 19 -</w:t>
        </w:r>
        <w:r w:rsidRPr="00924BC6">
          <w:rPr>
            <w:noProof/>
            <w:webHidden/>
            <w:sz w:val="16"/>
            <w:szCs w:val="16"/>
          </w:rPr>
          <w:fldChar w:fldCharType="end"/>
        </w:r>
      </w:hyperlink>
    </w:p>
    <w:p w:rsidR="00924BC6" w:rsidRPr="00924BC6" w:rsidRDefault="00924BC6">
      <w:pPr>
        <w:pStyle w:val="TOC3"/>
        <w:tabs>
          <w:tab w:val="left" w:pos="880"/>
          <w:tab w:val="right" w:leader="dot" w:pos="9062"/>
        </w:tabs>
        <w:rPr>
          <w:noProof/>
          <w:sz w:val="16"/>
          <w:szCs w:val="16"/>
        </w:rPr>
      </w:pPr>
      <w:hyperlink w:anchor="_Toc429144109" w:history="1">
        <w:r w:rsidRPr="00924BC6">
          <w:rPr>
            <w:rStyle w:val="Hyperlink"/>
            <w:noProof/>
            <w:sz w:val="16"/>
            <w:szCs w:val="16"/>
          </w:rPr>
          <w:t>3.</w:t>
        </w:r>
        <w:r w:rsidRPr="00924BC6">
          <w:rPr>
            <w:noProof/>
            <w:sz w:val="16"/>
            <w:szCs w:val="16"/>
          </w:rPr>
          <w:tab/>
        </w:r>
        <w:r w:rsidRPr="00924BC6">
          <w:rPr>
            <w:rStyle w:val="Hyperlink"/>
            <w:noProof/>
            <w:sz w:val="16"/>
            <w:szCs w:val="16"/>
          </w:rPr>
          <w:t>Mes deux projets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_Toc429144109 \h </w:instrText>
        </w:r>
        <w:r w:rsidRPr="00924BC6">
          <w:rPr>
            <w:noProof/>
            <w:webHidden/>
            <w:sz w:val="16"/>
            <w:szCs w:val="16"/>
          </w:rPr>
        </w:r>
        <w:r w:rsidRPr="00924BC6">
          <w:rPr>
            <w:noProof/>
            <w:webHidden/>
            <w:sz w:val="16"/>
            <w:szCs w:val="16"/>
          </w:rPr>
          <w:fldChar w:fldCharType="separate"/>
        </w:r>
        <w:r>
          <w:rPr>
            <w:noProof/>
            <w:webHidden/>
            <w:sz w:val="16"/>
            <w:szCs w:val="16"/>
          </w:rPr>
          <w:t>- 20 -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10" w:history="1">
        <w:r w:rsidRPr="00924BC6">
          <w:rPr>
            <w:rStyle w:val="Hyperlink"/>
            <w:noProof/>
            <w:sz w:val="16"/>
            <w:szCs w:val="16"/>
          </w:rPr>
          <w:t>A.</w:t>
        </w:r>
        <w:r w:rsidRPr="00924BC6">
          <w:rPr>
            <w:rFonts w:eastAsiaTheme="minorEastAsia"/>
            <w:noProof/>
            <w:sz w:val="16"/>
            <w:szCs w:val="16"/>
            <w:lang w:val="en-US"/>
          </w:rPr>
          <w:tab/>
        </w:r>
        <w:r w:rsidRPr="00924BC6">
          <w:rPr>
            <w:rStyle w:val="Hyperlink"/>
            <w:noProof/>
            <w:sz w:val="16"/>
            <w:szCs w:val="16"/>
          </w:rPr>
          <w:t>Projet 1 : La migration des 64 outils satellites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_Toc429144110 \h </w:instrText>
        </w:r>
        <w:r w:rsidRPr="00924BC6">
          <w:rPr>
            <w:noProof/>
            <w:webHidden/>
            <w:sz w:val="16"/>
            <w:szCs w:val="16"/>
          </w:rPr>
        </w:r>
        <w:r w:rsidRPr="00924BC6">
          <w:rPr>
            <w:noProof/>
            <w:webHidden/>
            <w:sz w:val="16"/>
            <w:szCs w:val="16"/>
          </w:rPr>
          <w:fldChar w:fldCharType="separate"/>
        </w:r>
        <w:r>
          <w:rPr>
            <w:noProof/>
            <w:webHidden/>
            <w:sz w:val="16"/>
            <w:szCs w:val="16"/>
          </w:rPr>
          <w:t>- 20 -</w:t>
        </w:r>
        <w:r w:rsidRPr="00924BC6">
          <w:rPr>
            <w:noProof/>
            <w:webHidden/>
            <w:sz w:val="16"/>
            <w:szCs w:val="16"/>
          </w:rPr>
          <w:fldChar w:fldCharType="end"/>
        </w:r>
      </w:hyperlink>
    </w:p>
    <w:p w:rsidR="00924BC6" w:rsidRPr="00924BC6" w:rsidRDefault="00924BC6">
      <w:pPr>
        <w:pStyle w:val="TOC4"/>
        <w:tabs>
          <w:tab w:val="left" w:pos="1100"/>
          <w:tab w:val="right" w:leader="dot" w:pos="9062"/>
        </w:tabs>
        <w:rPr>
          <w:rFonts w:eastAsiaTheme="minorEastAsia"/>
          <w:noProof/>
          <w:sz w:val="16"/>
          <w:szCs w:val="16"/>
          <w:lang w:val="en-US"/>
        </w:rPr>
      </w:pPr>
      <w:hyperlink w:anchor="_Toc429144111" w:history="1">
        <w:r w:rsidRPr="00924BC6">
          <w:rPr>
            <w:rStyle w:val="Hyperlink"/>
            <w:noProof/>
            <w:sz w:val="16"/>
            <w:szCs w:val="16"/>
          </w:rPr>
          <w:t>B.</w:t>
        </w:r>
        <w:r w:rsidRPr="00924BC6">
          <w:rPr>
            <w:rFonts w:eastAsiaTheme="minorEastAsia"/>
            <w:noProof/>
            <w:sz w:val="16"/>
            <w:szCs w:val="16"/>
            <w:lang w:val="en-US"/>
          </w:rPr>
          <w:tab/>
        </w:r>
        <w:r w:rsidRPr="00924BC6">
          <w:rPr>
            <w:rStyle w:val="Hyperlink"/>
            <w:noProof/>
            <w:sz w:val="16"/>
            <w:szCs w:val="16"/>
          </w:rPr>
          <w:t>La migration du catalogue de services d’iTrack : EasyTrack</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_Toc429144111 \h </w:instrText>
        </w:r>
        <w:r w:rsidRPr="00924BC6">
          <w:rPr>
            <w:noProof/>
            <w:webHidden/>
            <w:sz w:val="16"/>
            <w:szCs w:val="16"/>
          </w:rPr>
        </w:r>
        <w:r w:rsidRPr="00924BC6">
          <w:rPr>
            <w:noProof/>
            <w:webHidden/>
            <w:sz w:val="16"/>
            <w:szCs w:val="16"/>
          </w:rPr>
          <w:fldChar w:fldCharType="separate"/>
        </w:r>
        <w:r>
          <w:rPr>
            <w:noProof/>
            <w:webHidden/>
            <w:sz w:val="16"/>
            <w:szCs w:val="16"/>
          </w:rPr>
          <w:t>- 23 -</w:t>
        </w:r>
        <w:r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112" w:history="1">
        <w:r w:rsidRPr="00924BC6">
          <w:rPr>
            <w:rStyle w:val="Hyperlink"/>
            <w:noProof/>
            <w:sz w:val="16"/>
            <w:szCs w:val="16"/>
          </w:rPr>
          <w:t>CONCLUSION</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_Toc429144112 \h </w:instrText>
        </w:r>
        <w:r w:rsidRPr="00924BC6">
          <w:rPr>
            <w:noProof/>
            <w:webHidden/>
            <w:sz w:val="16"/>
            <w:szCs w:val="16"/>
          </w:rPr>
        </w:r>
        <w:r w:rsidRPr="00924BC6">
          <w:rPr>
            <w:noProof/>
            <w:webHidden/>
            <w:sz w:val="16"/>
            <w:szCs w:val="16"/>
          </w:rPr>
          <w:fldChar w:fldCharType="separate"/>
        </w:r>
        <w:r>
          <w:rPr>
            <w:noProof/>
            <w:webHidden/>
            <w:sz w:val="16"/>
            <w:szCs w:val="16"/>
          </w:rPr>
          <w:t>- 26 -</w:t>
        </w:r>
        <w:r w:rsidRPr="00924BC6">
          <w:rPr>
            <w:noProof/>
            <w:webHidden/>
            <w:sz w:val="16"/>
            <w:szCs w:val="16"/>
          </w:rPr>
          <w:fldChar w:fldCharType="end"/>
        </w:r>
      </w:hyperlink>
    </w:p>
    <w:p w:rsidR="00924BC6" w:rsidRPr="00924BC6" w:rsidRDefault="00924BC6">
      <w:pPr>
        <w:pStyle w:val="TOC2"/>
        <w:tabs>
          <w:tab w:val="left" w:pos="660"/>
          <w:tab w:val="right" w:leader="dot" w:pos="9062"/>
        </w:tabs>
        <w:rPr>
          <w:rFonts w:eastAsiaTheme="minorEastAsia"/>
          <w:noProof/>
          <w:sz w:val="16"/>
          <w:szCs w:val="16"/>
          <w:lang w:val="en-US"/>
        </w:rPr>
      </w:pPr>
      <w:hyperlink w:anchor="_Toc429144113" w:history="1">
        <w:r w:rsidRPr="00924BC6">
          <w:rPr>
            <w:rStyle w:val="Hyperlink"/>
            <w:noProof/>
            <w:sz w:val="16"/>
            <w:szCs w:val="16"/>
          </w:rPr>
          <w:t>1.</w:t>
        </w:r>
        <w:r w:rsidRPr="00924BC6">
          <w:rPr>
            <w:rFonts w:eastAsiaTheme="minorEastAsia"/>
            <w:noProof/>
            <w:sz w:val="16"/>
            <w:szCs w:val="16"/>
            <w:lang w:val="en-US"/>
          </w:rPr>
          <w:tab/>
        </w:r>
        <w:r w:rsidRPr="00924BC6">
          <w:rPr>
            <w:rStyle w:val="Hyperlink"/>
            <w:noProof/>
            <w:sz w:val="16"/>
            <w:szCs w:val="16"/>
          </w:rPr>
          <w:t>Bilan professionnel</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_Toc429144113 \h </w:instrText>
        </w:r>
        <w:r w:rsidRPr="00924BC6">
          <w:rPr>
            <w:noProof/>
            <w:webHidden/>
            <w:sz w:val="16"/>
            <w:szCs w:val="16"/>
          </w:rPr>
        </w:r>
        <w:r w:rsidRPr="00924BC6">
          <w:rPr>
            <w:noProof/>
            <w:webHidden/>
            <w:sz w:val="16"/>
            <w:szCs w:val="16"/>
          </w:rPr>
          <w:fldChar w:fldCharType="separate"/>
        </w:r>
        <w:r>
          <w:rPr>
            <w:noProof/>
            <w:webHidden/>
            <w:sz w:val="16"/>
            <w:szCs w:val="16"/>
          </w:rPr>
          <w:t>- 26 -</w:t>
        </w:r>
        <w:r w:rsidRPr="00924BC6">
          <w:rPr>
            <w:noProof/>
            <w:webHidden/>
            <w:sz w:val="16"/>
            <w:szCs w:val="16"/>
          </w:rPr>
          <w:fldChar w:fldCharType="end"/>
        </w:r>
      </w:hyperlink>
    </w:p>
    <w:p w:rsidR="00924BC6" w:rsidRPr="00924BC6" w:rsidRDefault="00924BC6">
      <w:pPr>
        <w:pStyle w:val="TOC2"/>
        <w:tabs>
          <w:tab w:val="left" w:pos="660"/>
          <w:tab w:val="right" w:leader="dot" w:pos="9062"/>
        </w:tabs>
        <w:rPr>
          <w:rFonts w:eastAsiaTheme="minorEastAsia"/>
          <w:noProof/>
          <w:sz w:val="16"/>
          <w:szCs w:val="16"/>
          <w:lang w:val="en-US"/>
        </w:rPr>
      </w:pPr>
      <w:hyperlink w:anchor="_Toc429144114" w:history="1">
        <w:r w:rsidRPr="00924BC6">
          <w:rPr>
            <w:rStyle w:val="Hyperlink"/>
            <w:noProof/>
            <w:sz w:val="16"/>
            <w:szCs w:val="16"/>
          </w:rPr>
          <w:t>2.</w:t>
        </w:r>
        <w:r w:rsidRPr="00924BC6">
          <w:rPr>
            <w:rFonts w:eastAsiaTheme="minorEastAsia"/>
            <w:noProof/>
            <w:sz w:val="16"/>
            <w:szCs w:val="16"/>
            <w:lang w:val="en-US"/>
          </w:rPr>
          <w:tab/>
        </w:r>
        <w:r w:rsidRPr="00924BC6">
          <w:rPr>
            <w:rStyle w:val="Hyperlink"/>
            <w:noProof/>
            <w:sz w:val="16"/>
            <w:szCs w:val="16"/>
          </w:rPr>
          <w:t>Bilan personnel</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_Toc429144114 \h </w:instrText>
        </w:r>
        <w:r w:rsidRPr="00924BC6">
          <w:rPr>
            <w:noProof/>
            <w:webHidden/>
            <w:sz w:val="16"/>
            <w:szCs w:val="16"/>
          </w:rPr>
        </w:r>
        <w:r w:rsidRPr="00924BC6">
          <w:rPr>
            <w:noProof/>
            <w:webHidden/>
            <w:sz w:val="16"/>
            <w:szCs w:val="16"/>
          </w:rPr>
          <w:fldChar w:fldCharType="separate"/>
        </w:r>
        <w:r>
          <w:rPr>
            <w:noProof/>
            <w:webHidden/>
            <w:sz w:val="16"/>
            <w:szCs w:val="16"/>
          </w:rPr>
          <w:t>- 27 -</w:t>
        </w:r>
        <w:r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115" w:history="1">
        <w:r w:rsidRPr="00924BC6">
          <w:rPr>
            <w:rStyle w:val="Hyperlink"/>
            <w:noProof/>
            <w:sz w:val="16"/>
            <w:szCs w:val="16"/>
          </w:rPr>
          <w:t>Table des figures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_Toc429144115 \h </w:instrText>
        </w:r>
        <w:r w:rsidRPr="00924BC6">
          <w:rPr>
            <w:noProof/>
            <w:webHidden/>
            <w:sz w:val="16"/>
            <w:szCs w:val="16"/>
          </w:rPr>
        </w:r>
        <w:r w:rsidRPr="00924BC6">
          <w:rPr>
            <w:noProof/>
            <w:webHidden/>
            <w:sz w:val="16"/>
            <w:szCs w:val="16"/>
          </w:rPr>
          <w:fldChar w:fldCharType="separate"/>
        </w:r>
        <w:r>
          <w:rPr>
            <w:noProof/>
            <w:webHidden/>
            <w:sz w:val="16"/>
            <w:szCs w:val="16"/>
          </w:rPr>
          <w:t>- 28 -</w:t>
        </w:r>
        <w:r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116" w:history="1">
        <w:r w:rsidRPr="00924BC6">
          <w:rPr>
            <w:rStyle w:val="Hyperlink"/>
            <w:noProof/>
            <w:sz w:val="16"/>
            <w:szCs w:val="16"/>
          </w:rPr>
          <w:t>Webographie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_Toc429144116 \h </w:instrText>
        </w:r>
        <w:r w:rsidRPr="00924BC6">
          <w:rPr>
            <w:noProof/>
            <w:webHidden/>
            <w:sz w:val="16"/>
            <w:szCs w:val="16"/>
          </w:rPr>
        </w:r>
        <w:r w:rsidRPr="00924BC6">
          <w:rPr>
            <w:noProof/>
            <w:webHidden/>
            <w:sz w:val="16"/>
            <w:szCs w:val="16"/>
          </w:rPr>
          <w:fldChar w:fldCharType="separate"/>
        </w:r>
        <w:r>
          <w:rPr>
            <w:noProof/>
            <w:webHidden/>
            <w:sz w:val="16"/>
            <w:szCs w:val="16"/>
          </w:rPr>
          <w:t>- 29 -</w:t>
        </w:r>
        <w:r w:rsidRPr="00924BC6">
          <w:rPr>
            <w:noProof/>
            <w:webHidden/>
            <w:sz w:val="16"/>
            <w:szCs w:val="16"/>
          </w:rPr>
          <w:fldChar w:fldCharType="end"/>
        </w:r>
      </w:hyperlink>
    </w:p>
    <w:p w:rsidR="00924BC6" w:rsidRPr="00924BC6" w:rsidRDefault="00924BC6">
      <w:pPr>
        <w:pStyle w:val="TOC1"/>
        <w:tabs>
          <w:tab w:val="right" w:leader="dot" w:pos="9062"/>
        </w:tabs>
        <w:rPr>
          <w:rFonts w:eastAsiaTheme="minorEastAsia"/>
          <w:noProof/>
          <w:sz w:val="16"/>
          <w:szCs w:val="16"/>
          <w:lang w:val="en-US"/>
        </w:rPr>
      </w:pPr>
      <w:hyperlink w:anchor="_Toc429144117" w:history="1">
        <w:r w:rsidRPr="00924BC6">
          <w:rPr>
            <w:rStyle w:val="Hyperlink"/>
            <w:noProof/>
            <w:sz w:val="16"/>
            <w:szCs w:val="16"/>
          </w:rPr>
          <w:t>Annexe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_Toc429144117 \h </w:instrText>
        </w:r>
        <w:r w:rsidRPr="00924BC6">
          <w:rPr>
            <w:noProof/>
            <w:webHidden/>
            <w:sz w:val="16"/>
            <w:szCs w:val="16"/>
          </w:rPr>
        </w:r>
        <w:r w:rsidRPr="00924BC6">
          <w:rPr>
            <w:noProof/>
            <w:webHidden/>
            <w:sz w:val="16"/>
            <w:szCs w:val="16"/>
          </w:rPr>
          <w:fldChar w:fldCharType="separate"/>
        </w:r>
        <w:r>
          <w:rPr>
            <w:noProof/>
            <w:webHidden/>
            <w:sz w:val="16"/>
            <w:szCs w:val="16"/>
          </w:rPr>
          <w:t>- 30 -</w:t>
        </w:r>
        <w:r w:rsidRPr="00924BC6">
          <w:rPr>
            <w:noProof/>
            <w:webHidden/>
            <w:sz w:val="16"/>
            <w:szCs w:val="16"/>
          </w:rPr>
          <w:fldChar w:fldCharType="end"/>
        </w:r>
      </w:hyperlink>
    </w:p>
    <w:p w:rsidR="00924BC6" w:rsidRPr="00924BC6" w:rsidRDefault="00924BC6">
      <w:pPr>
        <w:pStyle w:val="TOC2"/>
        <w:tabs>
          <w:tab w:val="left" w:pos="660"/>
          <w:tab w:val="right" w:leader="dot" w:pos="9062"/>
        </w:tabs>
        <w:rPr>
          <w:rFonts w:eastAsiaTheme="minorEastAsia"/>
          <w:noProof/>
          <w:sz w:val="16"/>
          <w:szCs w:val="16"/>
          <w:lang w:val="en-US"/>
        </w:rPr>
      </w:pPr>
      <w:hyperlink w:anchor="_Toc429144118" w:history="1">
        <w:r w:rsidRPr="00924BC6">
          <w:rPr>
            <w:rStyle w:val="Hyperlink"/>
            <w:noProof/>
            <w:sz w:val="16"/>
            <w:szCs w:val="16"/>
          </w:rPr>
          <w:t>1.</w:t>
        </w:r>
        <w:r w:rsidRPr="00924BC6">
          <w:rPr>
            <w:rFonts w:eastAsiaTheme="minorEastAsia"/>
            <w:noProof/>
            <w:sz w:val="16"/>
            <w:szCs w:val="16"/>
            <w:lang w:val="en-US"/>
          </w:rPr>
          <w:tab/>
        </w:r>
        <w:r w:rsidRPr="00924BC6">
          <w:rPr>
            <w:rStyle w:val="Hyperlink"/>
            <w:noProof/>
            <w:sz w:val="16"/>
            <w:szCs w:val="16"/>
          </w:rPr>
          <w:t>Process Golden Rules: Release management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_Toc429144118 \h </w:instrText>
        </w:r>
        <w:r w:rsidRPr="00924BC6">
          <w:rPr>
            <w:noProof/>
            <w:webHidden/>
            <w:sz w:val="16"/>
            <w:szCs w:val="16"/>
          </w:rPr>
        </w:r>
        <w:r w:rsidRPr="00924BC6">
          <w:rPr>
            <w:noProof/>
            <w:webHidden/>
            <w:sz w:val="16"/>
            <w:szCs w:val="16"/>
          </w:rPr>
          <w:fldChar w:fldCharType="separate"/>
        </w:r>
        <w:r>
          <w:rPr>
            <w:noProof/>
            <w:webHidden/>
            <w:sz w:val="16"/>
            <w:szCs w:val="16"/>
          </w:rPr>
          <w:t>- 30 -</w:t>
        </w:r>
        <w:r w:rsidRPr="00924BC6">
          <w:rPr>
            <w:noProof/>
            <w:webHidden/>
            <w:sz w:val="16"/>
            <w:szCs w:val="16"/>
          </w:rPr>
          <w:fldChar w:fldCharType="end"/>
        </w:r>
      </w:hyperlink>
    </w:p>
    <w:p w:rsidR="00924BC6" w:rsidRPr="00924BC6" w:rsidRDefault="00924BC6">
      <w:pPr>
        <w:pStyle w:val="TOC2"/>
        <w:tabs>
          <w:tab w:val="left" w:pos="660"/>
          <w:tab w:val="right" w:leader="dot" w:pos="9062"/>
        </w:tabs>
        <w:rPr>
          <w:rFonts w:eastAsiaTheme="minorEastAsia"/>
          <w:noProof/>
          <w:sz w:val="16"/>
          <w:szCs w:val="16"/>
          <w:lang w:val="en-US"/>
        </w:rPr>
      </w:pPr>
      <w:hyperlink w:anchor="_Toc429144119" w:history="1">
        <w:r w:rsidRPr="00924BC6">
          <w:rPr>
            <w:rStyle w:val="Hyperlink"/>
            <w:noProof/>
            <w:sz w:val="16"/>
            <w:szCs w:val="16"/>
          </w:rPr>
          <w:t>2.</w:t>
        </w:r>
        <w:r w:rsidRPr="00924BC6">
          <w:rPr>
            <w:rFonts w:eastAsiaTheme="minorEastAsia"/>
            <w:noProof/>
            <w:sz w:val="16"/>
            <w:szCs w:val="16"/>
            <w:lang w:val="en-US"/>
          </w:rPr>
          <w:tab/>
        </w:r>
        <w:r w:rsidRPr="00924BC6">
          <w:rPr>
            <w:rStyle w:val="Hyperlink"/>
            <w:noProof/>
            <w:sz w:val="16"/>
            <w:szCs w:val="16"/>
          </w:rPr>
          <w:t>Process Golden Rules: Incident management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_Toc429144119 \h </w:instrText>
        </w:r>
        <w:r w:rsidRPr="00924BC6">
          <w:rPr>
            <w:noProof/>
            <w:webHidden/>
            <w:sz w:val="16"/>
            <w:szCs w:val="16"/>
          </w:rPr>
        </w:r>
        <w:r w:rsidRPr="00924BC6">
          <w:rPr>
            <w:noProof/>
            <w:webHidden/>
            <w:sz w:val="16"/>
            <w:szCs w:val="16"/>
          </w:rPr>
          <w:fldChar w:fldCharType="separate"/>
        </w:r>
        <w:r>
          <w:rPr>
            <w:noProof/>
            <w:webHidden/>
            <w:sz w:val="16"/>
            <w:szCs w:val="16"/>
          </w:rPr>
          <w:t>- 31 -</w:t>
        </w:r>
        <w:r w:rsidRPr="00924BC6">
          <w:rPr>
            <w:noProof/>
            <w:webHidden/>
            <w:sz w:val="16"/>
            <w:szCs w:val="16"/>
          </w:rPr>
          <w:fldChar w:fldCharType="end"/>
        </w:r>
      </w:hyperlink>
    </w:p>
    <w:p w:rsidR="00924BC6" w:rsidRPr="00924BC6" w:rsidRDefault="00924BC6">
      <w:pPr>
        <w:pStyle w:val="TOC2"/>
        <w:tabs>
          <w:tab w:val="left" w:pos="660"/>
          <w:tab w:val="right" w:leader="dot" w:pos="9062"/>
        </w:tabs>
        <w:rPr>
          <w:rFonts w:eastAsiaTheme="minorEastAsia"/>
          <w:noProof/>
          <w:sz w:val="16"/>
          <w:szCs w:val="16"/>
          <w:lang w:val="en-US"/>
        </w:rPr>
      </w:pPr>
      <w:hyperlink w:anchor="_Toc429144120" w:history="1">
        <w:r w:rsidRPr="00924BC6">
          <w:rPr>
            <w:rStyle w:val="Hyperlink"/>
            <w:noProof/>
            <w:sz w:val="16"/>
            <w:szCs w:val="16"/>
            <w:lang w:val="en-US"/>
          </w:rPr>
          <w:t>3.</w:t>
        </w:r>
        <w:r w:rsidRPr="00924BC6">
          <w:rPr>
            <w:rFonts w:eastAsiaTheme="minorEastAsia"/>
            <w:noProof/>
            <w:sz w:val="16"/>
            <w:szCs w:val="16"/>
            <w:lang w:val="en-US"/>
          </w:rPr>
          <w:tab/>
        </w:r>
        <w:r w:rsidRPr="00924BC6">
          <w:rPr>
            <w:rStyle w:val="Hyperlink"/>
            <w:noProof/>
            <w:sz w:val="16"/>
            <w:szCs w:val="16"/>
            <w:lang w:val="en-US"/>
          </w:rPr>
          <w:t>Processes Golden Rules - Proble</w:t>
        </w:r>
        <w:r w:rsidRPr="00924BC6">
          <w:rPr>
            <w:rStyle w:val="Hyperlink"/>
            <w:noProof/>
            <w:sz w:val="16"/>
            <w:szCs w:val="16"/>
            <w:lang w:val="en-US"/>
          </w:rPr>
          <w:t>m</w:t>
        </w:r>
        <w:r w:rsidRPr="00924BC6">
          <w:rPr>
            <w:rStyle w:val="Hyperlink"/>
            <w:noProof/>
            <w:sz w:val="16"/>
            <w:szCs w:val="16"/>
            <w:lang w:val="en-US"/>
          </w:rPr>
          <w:t xml:space="preserve"> Management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_Toc429144120 \h </w:instrText>
        </w:r>
        <w:r w:rsidRPr="00924BC6">
          <w:rPr>
            <w:noProof/>
            <w:webHidden/>
            <w:sz w:val="16"/>
            <w:szCs w:val="16"/>
          </w:rPr>
        </w:r>
        <w:r w:rsidRPr="00924BC6">
          <w:rPr>
            <w:noProof/>
            <w:webHidden/>
            <w:sz w:val="16"/>
            <w:szCs w:val="16"/>
          </w:rPr>
          <w:fldChar w:fldCharType="separate"/>
        </w:r>
        <w:r>
          <w:rPr>
            <w:noProof/>
            <w:webHidden/>
            <w:sz w:val="16"/>
            <w:szCs w:val="16"/>
          </w:rPr>
          <w:t>- 32 -</w:t>
        </w:r>
        <w:r w:rsidRPr="00924BC6">
          <w:rPr>
            <w:noProof/>
            <w:webHidden/>
            <w:sz w:val="16"/>
            <w:szCs w:val="16"/>
          </w:rPr>
          <w:fldChar w:fldCharType="end"/>
        </w:r>
      </w:hyperlink>
    </w:p>
    <w:p w:rsidR="00CE1F3B" w:rsidRDefault="004C3E04">
      <w:r w:rsidRPr="00924BC6">
        <w:rPr>
          <w:sz w:val="16"/>
          <w:szCs w:val="16"/>
          <w:lang w:val="en-US"/>
        </w:rPr>
        <w:fldChar w:fldCharType="end"/>
      </w:r>
    </w:p>
    <w:p w:rsidR="00352368" w:rsidRDefault="00352368">
      <w:pPr>
        <w:sectPr w:rsidR="00352368" w:rsidSect="005F2303">
          <w:headerReference w:type="default" r:id="rId8"/>
          <w:footerReference w:type="default" r:id="rId9"/>
          <w:pgSz w:w="11906" w:h="16838"/>
          <w:pgMar w:top="1417" w:right="1417" w:bottom="1417" w:left="1417" w:header="720" w:footer="720" w:gutter="0"/>
          <w:pgNumType w:fmt="numberInDash"/>
          <w:cols w:space="720"/>
          <w:docGrid w:linePitch="360"/>
        </w:sectPr>
      </w:pPr>
    </w:p>
    <w:p w:rsidR="00CE1F3B" w:rsidRDefault="00CE1F3B" w:rsidP="00CE1F3B">
      <w:pPr>
        <w:pStyle w:val="Title"/>
      </w:pPr>
      <w:bookmarkStart w:id="4" w:name="_Toc429144090"/>
      <w:r>
        <w:lastRenderedPageBreak/>
        <w:t>INTRODUCTION</w:t>
      </w:r>
      <w:bookmarkEnd w:id="4"/>
    </w:p>
    <w:p w:rsidR="00DE6694" w:rsidRDefault="00ED0711">
      <w:pPr>
        <w:jc w:val="both"/>
      </w:pPr>
      <w:r w:rsidRPr="00ED0711">
        <w:t>La troisième année du cycle ingénieur se conclut par un stage de fin d’études d’un minimum de six mois.</w:t>
      </w:r>
    </w:p>
    <w:p w:rsidR="00DE6694" w:rsidRDefault="00ED0711">
      <w:pPr>
        <w:jc w:val="both"/>
      </w:pPr>
      <w:r w:rsidRPr="00ED0711">
        <w:t>Cette étape, qui se déroule dans une entreprise, va me permettre d’acquérir de véritables comportements d’ingénieurs et me conduire ainsi vers une insertion rapide dans le monde du travail. Pour rappel, le but de ce stage est d’être amené à conduire une mission, à présenter et mener à bien une solution technique et/ou commerciale intégrant des aspects pluridisciplinaires et de conduire l’élaboration d’une solution globale qui réponde parfaitement à la demande de l’entreprise.</w:t>
      </w:r>
    </w:p>
    <w:p w:rsidR="00DE6694" w:rsidRDefault="00ED0711">
      <w:pPr>
        <w:jc w:val="both"/>
      </w:pPr>
      <w:r w:rsidRPr="00ED0711">
        <w:t>J’ai orienté mes recherches de stage vers une entreprise de grande taille car je souhaitais avoir à la fin de ma scolarité une vue d’ensemble des tailles de sociétés qui peuplent notre économie.</w:t>
      </w:r>
    </w:p>
    <w:p w:rsidR="00DE6694" w:rsidRDefault="00ED0711">
      <w:pPr>
        <w:jc w:val="both"/>
      </w:pPr>
      <w:r w:rsidRPr="00ED0711">
        <w:t>Une autre raison pour laquelle j’ai choisi ce stage fut la découverte de nouvelles technologies et d’un nouveau secteur à savoir le secteur de la finance associé à l’IT, secteur qui m’était encore inconnu.</w:t>
      </w:r>
    </w:p>
    <w:p w:rsidR="00DE6694" w:rsidRDefault="00ED0711">
      <w:pPr>
        <w:jc w:val="both"/>
      </w:pPr>
      <w:r w:rsidRPr="00ED0711">
        <w:t>Le secteur bancaire est en perpétuelle évolution, ce qui a renforcé mes motivations pour rejoindre ce monde qui m’intriguait.</w:t>
      </w:r>
    </w:p>
    <w:p w:rsidR="00DE6694" w:rsidRDefault="00ED0711">
      <w:pPr>
        <w:jc w:val="both"/>
      </w:pPr>
      <w:r w:rsidRPr="00ED0711">
        <w:t>C’est pourquoi j’ai pris contact avec la SOCIETE GENERALE, fidèle partenaire de l’ESIGETEL-EFREI  et dont nous avons entendu beaucoup de bien de la part des anciens de l’école.</w:t>
      </w:r>
    </w:p>
    <w:p w:rsidR="00DE6694" w:rsidRDefault="00ED0711">
      <w:pPr>
        <w:jc w:val="both"/>
      </w:pPr>
      <w:r w:rsidRPr="00ED0711">
        <w:t>Dans un premier temps, je décrirai le contexte de ma mission. Cette partie comprendra une présentation des structures de la SOCIETE GENERALE ainsi que du pôle ou j’ai été affectée. Ensuite, je décrirai brièvement mes conditions de travail.</w:t>
      </w:r>
    </w:p>
    <w:p w:rsidR="00DE6694" w:rsidRDefault="00ED0711">
      <w:pPr>
        <w:jc w:val="both"/>
      </w:pPr>
      <w:r w:rsidRPr="00ED0711">
        <w:t>Dans un deuxième temps, je présenterai le projet auquel j’ai participé avec les différentes étapes de sa réalisation.</w:t>
      </w:r>
    </w:p>
    <w:p w:rsidR="00DE6694" w:rsidRDefault="00ED0711">
      <w:pPr>
        <w:jc w:val="both"/>
      </w:pPr>
      <w:r w:rsidRPr="00ED0711">
        <w:t xml:space="preserve">Enfin je décrirai l’ensemble de mes activités au cours de ce stage et principalement le pilotage de deux importantes parties du projet. </w:t>
      </w:r>
    </w:p>
    <w:p w:rsidR="00DE6694" w:rsidRDefault="00ED0711">
      <w:pPr>
        <w:jc w:val="both"/>
        <w:rPr>
          <w:color w:val="4F81BD" w:themeColor="accent1"/>
        </w:rPr>
      </w:pPr>
      <w:r w:rsidRPr="00ED0711">
        <w:t>Pour conclure, je ferai une synthèse sur le déroulement du stage et sur tout ce que j’ai pu réaliser et observer lors de ces six mois.</w:t>
      </w:r>
      <w:r w:rsidR="00150FC4" w:rsidRPr="00956045">
        <w:t xml:space="preserve">  </w:t>
      </w:r>
    </w:p>
    <w:p w:rsidR="00CE1F3B" w:rsidRDefault="00CE1F3B" w:rsidP="00CE1F3B"/>
    <w:p w:rsidR="00CE1F3B" w:rsidRDefault="00CE1F3B" w:rsidP="00CE1F3B"/>
    <w:p w:rsidR="00CE1F3B" w:rsidRDefault="00CE1F3B" w:rsidP="00CE1F3B"/>
    <w:p w:rsidR="00CE1F3B" w:rsidRDefault="00CE1F3B" w:rsidP="00CE1F3B"/>
    <w:p w:rsidR="00CE1F3B" w:rsidRDefault="00CE1F3B" w:rsidP="00CE1F3B"/>
    <w:p w:rsidR="00CE1F3B" w:rsidRDefault="00CE1F3B" w:rsidP="00CE1F3B"/>
    <w:p w:rsidR="00CE1F3B" w:rsidRDefault="00CE1F3B" w:rsidP="00CE1F3B"/>
    <w:p w:rsidR="00CE1F3B" w:rsidRDefault="00CE1F3B">
      <w:pPr>
        <w:spacing w:before="0" w:after="200"/>
      </w:pPr>
      <w:r>
        <w:br w:type="page"/>
      </w:r>
    </w:p>
    <w:p w:rsidR="00CE1F3B" w:rsidRDefault="005D1CA6" w:rsidP="00C13AD1">
      <w:pPr>
        <w:pStyle w:val="Title"/>
        <w:numPr>
          <w:ilvl w:val="0"/>
          <w:numId w:val="8"/>
        </w:numPr>
      </w:pPr>
      <w:bookmarkStart w:id="5" w:name="_Toc429053222"/>
      <w:bookmarkStart w:id="6" w:name="_Toc429053587"/>
      <w:bookmarkStart w:id="7" w:name="_Toc429144091"/>
      <w:r>
        <w:lastRenderedPageBreak/>
        <w:t xml:space="preserve">La Société Générale : </w:t>
      </w:r>
      <w:r w:rsidR="00187520">
        <w:t>1er</w:t>
      </w:r>
      <w:r>
        <w:t xml:space="preserve"> acteur financier européen</w:t>
      </w:r>
      <w:bookmarkEnd w:id="5"/>
      <w:bookmarkEnd w:id="6"/>
      <w:bookmarkEnd w:id="7"/>
    </w:p>
    <w:p w:rsidR="005D1CA6" w:rsidRDefault="00150FC4" w:rsidP="00150FC4">
      <w:pPr>
        <w:jc w:val="center"/>
      </w:pPr>
      <w:r w:rsidRPr="00150FC4">
        <w:rPr>
          <w:noProof/>
          <w:lang w:val="en-US"/>
        </w:rPr>
        <w:drawing>
          <wp:inline distT="0" distB="0" distL="0" distR="0">
            <wp:extent cx="4095750" cy="5135385"/>
            <wp:effectExtent l="38100" t="19050" r="19050" b="271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0000064135_3.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95716" cy="5135342"/>
                    </a:xfrm>
                    <a:prstGeom prst="rect">
                      <a:avLst/>
                    </a:prstGeom>
                    <a:ln w="12700">
                      <a:solidFill>
                        <a:schemeClr val="tx1"/>
                      </a:solidFill>
                    </a:ln>
                  </pic:spPr>
                </pic:pic>
              </a:graphicData>
            </a:graphic>
          </wp:inline>
        </w:drawing>
      </w:r>
    </w:p>
    <w:p w:rsidR="005D1CA6" w:rsidRDefault="005D1CA6" w:rsidP="00C13AD1">
      <w:pPr>
        <w:pStyle w:val="Heading2"/>
        <w:numPr>
          <w:ilvl w:val="1"/>
          <w:numId w:val="1"/>
        </w:numPr>
      </w:pPr>
      <w:bookmarkStart w:id="8" w:name="_Toc429053223"/>
      <w:bookmarkStart w:id="9" w:name="_Toc429053588"/>
      <w:bookmarkStart w:id="10" w:name="_Toc429144092"/>
      <w:r>
        <w:t>Organisation</w:t>
      </w:r>
      <w:bookmarkEnd w:id="8"/>
      <w:bookmarkEnd w:id="9"/>
      <w:bookmarkEnd w:id="10"/>
    </w:p>
    <w:p w:rsidR="00BD7221" w:rsidRDefault="00BD7221" w:rsidP="00C13AD1">
      <w:pPr>
        <w:pStyle w:val="Heading3"/>
        <w:numPr>
          <w:ilvl w:val="0"/>
          <w:numId w:val="3"/>
        </w:numPr>
      </w:pPr>
      <w:bookmarkStart w:id="11" w:name="_Toc429053224"/>
      <w:bookmarkStart w:id="12" w:name="_Toc429053589"/>
      <w:bookmarkStart w:id="13" w:name="_Toc429144093"/>
      <w:r w:rsidRPr="00BD7221">
        <w:t>Les 3 lignes métiers de la Société Générale</w:t>
      </w:r>
      <w:bookmarkEnd w:id="11"/>
      <w:bookmarkEnd w:id="12"/>
      <w:bookmarkEnd w:id="13"/>
    </w:p>
    <w:p w:rsidR="00150FC4" w:rsidRPr="008C3D83" w:rsidRDefault="00ED0711" w:rsidP="00150FC4">
      <w:pPr>
        <w:jc w:val="both"/>
      </w:pPr>
      <w:r w:rsidRPr="00ED0711">
        <w:t xml:space="preserve">La Société Générale est l’un des premiers groupes européens de services bancaires et financiers. Elle s’appuie sur le modèle de banque universelle, et allie solidité financière et stratégie de croissance durable. </w:t>
      </w:r>
    </w:p>
    <w:p w:rsidR="00150FC4" w:rsidRPr="000D4D53" w:rsidRDefault="00ED0711" w:rsidP="00150FC4">
      <w:pPr>
        <w:jc w:val="both"/>
        <w:rPr>
          <w:rFonts w:ascii="Times New Roman" w:hAnsi="Times New Roman" w:cs="Times New Roman"/>
          <w:sz w:val="28"/>
          <w:szCs w:val="28"/>
        </w:rPr>
      </w:pPr>
      <w:r w:rsidRPr="00ED0711">
        <w:t>Son ambition est de devenir la première banque relationnelle et, pour ce faire, elle a défini trois priorités stratégiques pour les années à venir</w:t>
      </w:r>
      <w:r w:rsidR="00150FC4" w:rsidRPr="000D4D53">
        <w:rPr>
          <w:rFonts w:ascii="Times New Roman" w:hAnsi="Times New Roman" w:cs="Times New Roman"/>
          <w:sz w:val="28"/>
          <w:szCs w:val="28"/>
        </w:rPr>
        <w:t xml:space="preserve"> : </w:t>
      </w:r>
    </w:p>
    <w:p w:rsidR="00150FC4" w:rsidRPr="008C3D83" w:rsidRDefault="00ED0711" w:rsidP="00C13AD1">
      <w:pPr>
        <w:pStyle w:val="ListParagraph"/>
        <w:numPr>
          <w:ilvl w:val="0"/>
          <w:numId w:val="33"/>
        </w:numPr>
        <w:jc w:val="both"/>
      </w:pPr>
      <w:r w:rsidRPr="00ED0711">
        <w:t>Poursuivre l’amélioration du service client tout en restant leader en matière d’innovation.</w:t>
      </w:r>
    </w:p>
    <w:p w:rsidR="00150FC4" w:rsidRPr="008C3D83" w:rsidRDefault="00ED0711" w:rsidP="00C13AD1">
      <w:pPr>
        <w:pStyle w:val="ListParagraph"/>
        <w:numPr>
          <w:ilvl w:val="0"/>
          <w:numId w:val="33"/>
        </w:numPr>
        <w:jc w:val="both"/>
      </w:pPr>
      <w:r w:rsidRPr="00ED0711">
        <w:t xml:space="preserve">Capter la croissance en développant l’activité et en accroissant les synergies </w:t>
      </w:r>
    </w:p>
    <w:p w:rsidR="00150FC4" w:rsidRPr="008C3D83" w:rsidRDefault="00ED0711" w:rsidP="00C13AD1">
      <w:pPr>
        <w:pStyle w:val="ListParagraph"/>
        <w:numPr>
          <w:ilvl w:val="0"/>
          <w:numId w:val="33"/>
        </w:numPr>
        <w:jc w:val="both"/>
      </w:pPr>
      <w:r w:rsidRPr="00ED0711">
        <w:t xml:space="preserve">Dégager une rentabilité durable. </w:t>
      </w:r>
    </w:p>
    <w:p w:rsidR="00150FC4" w:rsidRPr="008C3D83" w:rsidRDefault="00ED0711" w:rsidP="00150FC4">
      <w:pPr>
        <w:jc w:val="both"/>
      </w:pPr>
      <w:r w:rsidRPr="00ED0711">
        <w:lastRenderedPageBreak/>
        <w:t xml:space="preserve">Ces trois priorités s’accompagnent de valeurs fortes telles que l’esprit d’équipe, l’innovation, l’engagement et la responsabilité. </w:t>
      </w:r>
    </w:p>
    <w:p w:rsidR="00150FC4" w:rsidRDefault="00ED0711" w:rsidP="00150FC4">
      <w:pPr>
        <w:jc w:val="both"/>
      </w:pPr>
      <w:r w:rsidRPr="00ED0711">
        <w:t>La Société Générale s’appuie sur près de 150 000 collaborateurs à travers le monde, elle compte 121 nationalités réparties dans 76 pays différents, et compte 32 000 000 clients à travers le monde. Son Produit Net Bancaire (PNB, équivalent du chiffre d’affaire pour les entreprises) est de 22,8 milliards d’euros.</w:t>
      </w:r>
    </w:p>
    <w:p w:rsidR="00150FC4" w:rsidRDefault="00150FC4" w:rsidP="00150FC4">
      <w:pPr>
        <w:jc w:val="center"/>
      </w:pPr>
      <w:r w:rsidRPr="00150FC4">
        <w:rPr>
          <w:noProof/>
          <w:lang w:val="en-US"/>
        </w:rPr>
        <w:drawing>
          <wp:inline distT="0" distB="0" distL="0" distR="0">
            <wp:extent cx="4527382" cy="2529840"/>
            <wp:effectExtent l="19050" t="0" r="6518"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srcRect/>
                    <a:stretch>
                      <a:fillRect/>
                    </a:stretch>
                  </pic:blipFill>
                  <pic:spPr bwMode="auto">
                    <a:xfrm>
                      <a:off x="0" y="0"/>
                      <a:ext cx="4532131" cy="2532494"/>
                    </a:xfrm>
                    <a:prstGeom prst="rect">
                      <a:avLst/>
                    </a:prstGeom>
                    <a:noFill/>
                    <a:ln w="9525">
                      <a:noFill/>
                      <a:miter lim="800000"/>
                      <a:headEnd/>
                      <a:tailEnd/>
                    </a:ln>
                  </pic:spPr>
                </pic:pic>
              </a:graphicData>
            </a:graphic>
          </wp:inline>
        </w:drawing>
      </w:r>
    </w:p>
    <w:p w:rsidR="00150FC4" w:rsidRPr="00150FC4" w:rsidRDefault="00ED0711" w:rsidP="00150FC4">
      <w:pPr>
        <w:pStyle w:val="Subtitle"/>
        <w:rPr>
          <w:rFonts w:eastAsia="Calibri"/>
        </w:rPr>
      </w:pPr>
      <w:bookmarkStart w:id="14" w:name="_Toc429143843"/>
      <w:r w:rsidRPr="00ED0711">
        <w:rPr>
          <w:rFonts w:eastAsia="Calibri"/>
        </w:rPr>
        <w:t>Figure1: Implantation de la Société Générale dans le Monde</w:t>
      </w:r>
      <w:bookmarkEnd w:id="14"/>
    </w:p>
    <w:p w:rsidR="00150FC4" w:rsidRPr="008C3D83" w:rsidRDefault="00ED0711" w:rsidP="00150FC4">
      <w:r w:rsidRPr="00ED0711">
        <w:rPr>
          <w:b/>
        </w:rPr>
        <w:t xml:space="preserve">La Société Générale est organisée en trois lignes : </w:t>
      </w:r>
      <w:r w:rsidRPr="00ED0711">
        <w:t xml:space="preserve">Des métiers offrant une large palette de conseils et de solutions financières sur mesure aux particuliers, entreprises et investisseurs institutionnels. Il s’agit de : </w:t>
      </w:r>
    </w:p>
    <w:p w:rsidR="00150FC4" w:rsidRPr="008C3D83" w:rsidRDefault="00ED0711" w:rsidP="00C13AD1">
      <w:pPr>
        <w:pStyle w:val="ListParagraph"/>
        <w:numPr>
          <w:ilvl w:val="0"/>
          <w:numId w:val="33"/>
        </w:numPr>
      </w:pPr>
      <w:r w:rsidRPr="00ED0711">
        <w:t>La banque de détail en France.</w:t>
      </w:r>
    </w:p>
    <w:p w:rsidR="00150FC4" w:rsidRPr="008C3D83" w:rsidRDefault="00ED0711" w:rsidP="00C13AD1">
      <w:pPr>
        <w:pStyle w:val="ListParagraph"/>
        <w:numPr>
          <w:ilvl w:val="0"/>
          <w:numId w:val="33"/>
        </w:numPr>
      </w:pPr>
      <w:r w:rsidRPr="00ED0711">
        <w:t xml:space="preserve">La banque de détail à l’international, services financiers et assurances. </w:t>
      </w:r>
    </w:p>
    <w:p w:rsidR="00150FC4" w:rsidRDefault="00ED0711" w:rsidP="00C13AD1">
      <w:pPr>
        <w:pStyle w:val="ListParagraph"/>
        <w:numPr>
          <w:ilvl w:val="0"/>
          <w:numId w:val="33"/>
        </w:numPr>
      </w:pPr>
      <w:r w:rsidRPr="00ED0711">
        <w:t xml:space="preserve">La banque de financement et d’investissement, banque privée, gestion d’actifs et métier titres. </w:t>
      </w:r>
    </w:p>
    <w:p w:rsidR="00150FC4" w:rsidRPr="008C3D83" w:rsidRDefault="004C3E04" w:rsidP="00150FC4">
      <w:pPr>
        <w:jc w:val="center"/>
      </w:pPr>
      <w:r>
        <w:pict>
          <v:group id="_x0000_s1028" editas="canvas" style="width:408.6pt;height:134.4pt;mso-position-horizontal-relative:char;mso-position-vertical-relative:line" coordsize="8172,268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172;height:2688" o:preferrelative="f">
              <v:fill o:detectmouseclick="t"/>
              <v:path o:extrusionok="t" o:connecttype="none"/>
              <o:lock v:ext="edit" text="t"/>
            </v:shape>
            <v:shape id="_x0000_s1029" type="#_x0000_t75" style="position:absolute;width:8180;height:2696" stroked="t" strokecolor="black [3213]">
              <v:imagedata r:id="rId12" o:title=""/>
            </v:shape>
            <w10:wrap type="none"/>
            <w10:anchorlock/>
          </v:group>
        </w:pict>
      </w:r>
    </w:p>
    <w:p w:rsidR="00150FC4" w:rsidRPr="008C3D83" w:rsidRDefault="00ED0711" w:rsidP="00150FC4">
      <w:pPr>
        <w:pStyle w:val="Subtitle"/>
        <w:rPr>
          <w:rFonts w:eastAsia="Calibri"/>
        </w:rPr>
      </w:pPr>
      <w:bookmarkStart w:id="15" w:name="_Toc429143844"/>
      <w:r w:rsidRPr="00ED0711">
        <w:rPr>
          <w:rFonts w:eastAsia="Calibri"/>
        </w:rPr>
        <w:t>Figure 2 : les 3 lignes métiers de la Société Générale</w:t>
      </w:r>
      <w:bookmarkEnd w:id="15"/>
    </w:p>
    <w:p w:rsidR="00150FC4" w:rsidRPr="00150FC4" w:rsidRDefault="00150FC4" w:rsidP="00150FC4">
      <w:pPr>
        <w:jc w:val="center"/>
      </w:pPr>
    </w:p>
    <w:p w:rsidR="00BD7221" w:rsidRDefault="00BD7221" w:rsidP="00C13AD1">
      <w:pPr>
        <w:pStyle w:val="Heading3"/>
        <w:numPr>
          <w:ilvl w:val="0"/>
          <w:numId w:val="3"/>
        </w:numPr>
      </w:pPr>
      <w:bookmarkStart w:id="16" w:name="_Toc429053225"/>
      <w:bookmarkStart w:id="17" w:name="_Toc429053590"/>
      <w:bookmarkStart w:id="18" w:name="_Toc429144094"/>
      <w:r w:rsidRPr="00BD7221">
        <w:t>Les 3 lignes métiers de la Société Générale</w:t>
      </w:r>
      <w:bookmarkEnd w:id="16"/>
      <w:bookmarkEnd w:id="17"/>
      <w:bookmarkEnd w:id="18"/>
    </w:p>
    <w:p w:rsidR="00DE6694" w:rsidRDefault="00ED0711" w:rsidP="00C13AD1">
      <w:pPr>
        <w:pStyle w:val="ListParagraph"/>
        <w:numPr>
          <w:ilvl w:val="0"/>
          <w:numId w:val="25"/>
        </w:numPr>
        <w:spacing w:line="240" w:lineRule="auto"/>
        <w:jc w:val="both"/>
      </w:pPr>
      <w:r w:rsidRPr="00ED0711">
        <w:t>La banque détail France (RBDF) est une ligne métier composée d’un seul pôle</w:t>
      </w:r>
      <w:r w:rsidR="00150FC4">
        <w:t>.</w:t>
      </w:r>
    </w:p>
    <w:p w:rsidR="00DE6694" w:rsidRDefault="00495A1B">
      <w:pPr>
        <w:spacing w:line="240" w:lineRule="auto"/>
        <w:jc w:val="both"/>
        <w:rPr>
          <w:rFonts w:cstheme="minorHAnsi"/>
        </w:rPr>
      </w:pPr>
      <w:r>
        <w:rPr>
          <w:rFonts w:cstheme="minorHAnsi"/>
        </w:rPr>
        <w:t>Elle</w:t>
      </w:r>
      <w:r w:rsidR="00ED0711" w:rsidRPr="00ED0711">
        <w:rPr>
          <w:rFonts w:cstheme="minorHAnsi"/>
        </w:rPr>
        <w:t xml:space="preserve"> dispose de trois enseignes complémentaires : </w:t>
      </w:r>
    </w:p>
    <w:p w:rsidR="00DE6694" w:rsidRPr="00495A1B" w:rsidRDefault="00ED0711" w:rsidP="00C13AD1">
      <w:pPr>
        <w:pStyle w:val="ListParagraph"/>
        <w:numPr>
          <w:ilvl w:val="0"/>
          <w:numId w:val="26"/>
        </w:numPr>
        <w:spacing w:line="240" w:lineRule="auto"/>
        <w:jc w:val="both"/>
        <w:rPr>
          <w:rFonts w:cstheme="minorHAnsi"/>
        </w:rPr>
      </w:pPr>
      <w:r w:rsidRPr="00495A1B">
        <w:rPr>
          <w:rFonts w:cstheme="minorHAnsi"/>
        </w:rPr>
        <w:lastRenderedPageBreak/>
        <w:t xml:space="preserve">Société Générale : la banque nationale de référence qui accompagne une clientèle diversifiée de particuliers, professionnels et entreprises </w:t>
      </w:r>
    </w:p>
    <w:p w:rsidR="00DE6694" w:rsidRPr="00495A1B" w:rsidRDefault="00ED0711" w:rsidP="00C13AD1">
      <w:pPr>
        <w:pStyle w:val="ListParagraph"/>
        <w:numPr>
          <w:ilvl w:val="0"/>
          <w:numId w:val="26"/>
        </w:numPr>
        <w:spacing w:line="240" w:lineRule="auto"/>
        <w:jc w:val="both"/>
        <w:rPr>
          <w:rFonts w:cstheme="minorHAnsi"/>
        </w:rPr>
      </w:pPr>
      <w:r w:rsidRPr="00495A1B">
        <w:rPr>
          <w:rFonts w:cstheme="minorHAnsi"/>
        </w:rPr>
        <w:t xml:space="preserve">Crédit du Nord : le groupement de banques régionales dont le modèle est celui d’une banque de proximité </w:t>
      </w:r>
    </w:p>
    <w:p w:rsidR="00DE6694" w:rsidRPr="00495A1B" w:rsidRDefault="00ED0711" w:rsidP="00C13AD1">
      <w:pPr>
        <w:pStyle w:val="ListParagraph"/>
        <w:numPr>
          <w:ilvl w:val="0"/>
          <w:numId w:val="26"/>
        </w:numPr>
        <w:spacing w:line="240" w:lineRule="auto"/>
        <w:jc w:val="both"/>
        <w:rPr>
          <w:rFonts w:cstheme="minorHAnsi"/>
        </w:rPr>
      </w:pPr>
      <w:r w:rsidRPr="00495A1B">
        <w:rPr>
          <w:rFonts w:cstheme="minorHAnsi"/>
        </w:rPr>
        <w:t xml:space="preserve">Boursorama Banque : la banque en ligne leader en France sur le courtage et l’information financière en ligne notamment </w:t>
      </w:r>
    </w:p>
    <w:p w:rsidR="00150FC4" w:rsidRDefault="00150FC4" w:rsidP="00150FC4">
      <w:pPr>
        <w:spacing w:line="240" w:lineRule="auto"/>
        <w:jc w:val="center"/>
        <w:rPr>
          <w:rFonts w:cstheme="minorHAnsi"/>
        </w:rPr>
      </w:pPr>
      <w:r w:rsidRPr="00150FC4">
        <w:rPr>
          <w:rFonts w:cstheme="minorHAnsi"/>
          <w:noProof/>
          <w:lang w:val="en-US"/>
        </w:rPr>
        <w:drawing>
          <wp:inline distT="0" distB="0" distL="0" distR="0">
            <wp:extent cx="4350265" cy="2847975"/>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4351719" cy="2848927"/>
                    </a:xfrm>
                    <a:prstGeom prst="rect">
                      <a:avLst/>
                    </a:prstGeom>
                    <a:noFill/>
                    <a:ln w="9525">
                      <a:noFill/>
                      <a:miter lim="800000"/>
                      <a:headEnd/>
                      <a:tailEnd/>
                    </a:ln>
                  </pic:spPr>
                </pic:pic>
              </a:graphicData>
            </a:graphic>
          </wp:inline>
        </w:drawing>
      </w:r>
    </w:p>
    <w:p w:rsidR="00150FC4" w:rsidRPr="008C3D83" w:rsidRDefault="00ED0711" w:rsidP="00150FC4">
      <w:pPr>
        <w:pStyle w:val="Subtitle"/>
      </w:pPr>
      <w:bookmarkStart w:id="19" w:name="_Toc429143845"/>
      <w:r w:rsidRPr="00ED0711">
        <w:t>Figure3 : implantation de la banque de détail en France</w:t>
      </w:r>
      <w:bookmarkEnd w:id="19"/>
    </w:p>
    <w:p w:rsidR="00DE6694" w:rsidRDefault="00ED0711" w:rsidP="00C13AD1">
      <w:pPr>
        <w:pStyle w:val="ListParagraph"/>
        <w:numPr>
          <w:ilvl w:val="0"/>
          <w:numId w:val="27"/>
        </w:numPr>
        <w:jc w:val="both"/>
      </w:pPr>
      <w:r w:rsidRPr="00ED0711">
        <w:t xml:space="preserve">La banque de détail à l’international (IBFS), services financiers et assurances se compose de 2 pôles métiers </w:t>
      </w:r>
    </w:p>
    <w:p w:rsidR="00DE6694" w:rsidRDefault="00495A1B">
      <w:pPr>
        <w:jc w:val="both"/>
      </w:pPr>
      <w:r>
        <w:t>Elle</w:t>
      </w:r>
      <w:r w:rsidR="00ED0711" w:rsidRPr="00ED0711">
        <w:t xml:space="preserve"> s’appuie sur la mise en œuvre du modèle de banque universelle, tout en s’adaptant aux spécificités locales. Son organisation repose sur quelques grandes régions : l’Europe, la Russie, l’Afrique/Asie/Méditerranée et l’Outre-Mer.</w:t>
      </w:r>
    </w:p>
    <w:p w:rsidR="00150FC4" w:rsidRPr="000D4D53" w:rsidRDefault="00150FC4" w:rsidP="00150FC4">
      <w:pPr>
        <w:jc w:val="center"/>
        <w:rPr>
          <w:sz w:val="28"/>
          <w:szCs w:val="28"/>
        </w:rPr>
      </w:pPr>
      <w:r w:rsidRPr="000D4D53">
        <w:rPr>
          <w:noProof/>
          <w:sz w:val="28"/>
          <w:szCs w:val="28"/>
          <w:lang w:val="en-US"/>
        </w:rPr>
        <w:drawing>
          <wp:inline distT="0" distB="0" distL="0" distR="0">
            <wp:extent cx="4467126" cy="290512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4486011" cy="2917406"/>
                    </a:xfrm>
                    <a:prstGeom prst="rect">
                      <a:avLst/>
                    </a:prstGeom>
                    <a:noFill/>
                    <a:ln w="9525">
                      <a:noFill/>
                      <a:miter lim="800000"/>
                      <a:headEnd/>
                      <a:tailEnd/>
                    </a:ln>
                  </pic:spPr>
                </pic:pic>
              </a:graphicData>
            </a:graphic>
          </wp:inline>
        </w:drawing>
      </w:r>
    </w:p>
    <w:p w:rsidR="00150FC4" w:rsidRDefault="00ED0711" w:rsidP="00150FC4">
      <w:pPr>
        <w:pStyle w:val="Subtitle"/>
        <w:rPr>
          <w:rFonts w:eastAsia="Calibri"/>
        </w:rPr>
      </w:pPr>
      <w:bookmarkStart w:id="20" w:name="_Toc429143846"/>
      <w:r w:rsidRPr="00ED0711">
        <w:rPr>
          <w:rFonts w:eastAsia="Calibri"/>
        </w:rPr>
        <w:t>Figure 4 : implantation de la banque de détail à l’international</w:t>
      </w:r>
      <w:bookmarkEnd w:id="20"/>
    </w:p>
    <w:p w:rsidR="000A72BF" w:rsidRPr="000A72BF" w:rsidRDefault="000A72BF" w:rsidP="000A72BF"/>
    <w:p w:rsidR="00DE6694" w:rsidRDefault="00ED0711">
      <w:pPr>
        <w:jc w:val="both"/>
      </w:pPr>
      <w:r w:rsidRPr="00ED0711">
        <w:lastRenderedPageBreak/>
        <w:t xml:space="preserve">Les services financiers offrent une expertise selon trois axes métiers : </w:t>
      </w:r>
    </w:p>
    <w:p w:rsidR="00DE6694" w:rsidRDefault="00ED0711" w:rsidP="00C13AD1">
      <w:pPr>
        <w:pStyle w:val="ListParagraph"/>
        <w:numPr>
          <w:ilvl w:val="0"/>
          <w:numId w:val="28"/>
        </w:numPr>
        <w:jc w:val="both"/>
      </w:pPr>
      <w:r w:rsidRPr="00ED0711">
        <w:t xml:space="preserve">L’assurance : Société Générale Insurance (SGI) développe son expertise dans     l’assurance des personnes et l’assurance dommages </w:t>
      </w:r>
    </w:p>
    <w:p w:rsidR="00DE6694" w:rsidRDefault="00ED0711" w:rsidP="00C13AD1">
      <w:pPr>
        <w:pStyle w:val="ListParagraph"/>
        <w:numPr>
          <w:ilvl w:val="0"/>
          <w:numId w:val="28"/>
        </w:numPr>
        <w:jc w:val="both"/>
      </w:pPr>
      <w:r w:rsidRPr="00ED0711">
        <w:t xml:space="preserve">La location longue durée et gestion de flottes automobiles : ALD Automotive développe depuis 50 ans une gamme d’outils permettant le pilotage, la gestion et l’optimisation des parcs automobiles </w:t>
      </w:r>
    </w:p>
    <w:p w:rsidR="00DE6694" w:rsidRDefault="00ED0711" w:rsidP="00C13AD1">
      <w:pPr>
        <w:pStyle w:val="ListParagraph"/>
        <w:numPr>
          <w:ilvl w:val="0"/>
          <w:numId w:val="28"/>
        </w:numPr>
        <w:jc w:val="both"/>
      </w:pPr>
      <w:r w:rsidRPr="00ED0711">
        <w:t xml:space="preserve">Le financement des ventes et des biens d’équipement professionnel : Société Générale Equipment Finance (SGEF) propose ses services de financement des ventes et des biens pour tout type d’entreprise. </w:t>
      </w:r>
    </w:p>
    <w:p w:rsidR="00150FC4" w:rsidRPr="008C3D83" w:rsidRDefault="00150FC4" w:rsidP="00150FC4">
      <w:pPr>
        <w:jc w:val="both"/>
      </w:pPr>
    </w:p>
    <w:p w:rsidR="00150FC4" w:rsidRPr="000D4D53" w:rsidRDefault="00150FC4" w:rsidP="00150FC4">
      <w:pPr>
        <w:jc w:val="center"/>
        <w:rPr>
          <w:sz w:val="28"/>
          <w:szCs w:val="28"/>
        </w:rPr>
      </w:pPr>
      <w:r w:rsidRPr="000D4D53">
        <w:rPr>
          <w:noProof/>
          <w:sz w:val="28"/>
          <w:szCs w:val="28"/>
          <w:lang w:val="en-US"/>
        </w:rPr>
        <w:drawing>
          <wp:inline distT="0" distB="0" distL="0" distR="0">
            <wp:extent cx="4875341" cy="2609850"/>
            <wp:effectExtent l="19050" t="0" r="145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srcRect/>
                    <a:stretch>
                      <a:fillRect/>
                    </a:stretch>
                  </pic:blipFill>
                  <pic:spPr bwMode="auto">
                    <a:xfrm>
                      <a:off x="0" y="0"/>
                      <a:ext cx="4883164" cy="2614038"/>
                    </a:xfrm>
                    <a:prstGeom prst="rect">
                      <a:avLst/>
                    </a:prstGeom>
                    <a:noFill/>
                    <a:ln w="9525">
                      <a:noFill/>
                      <a:miter lim="800000"/>
                      <a:headEnd/>
                      <a:tailEnd/>
                    </a:ln>
                  </pic:spPr>
                </pic:pic>
              </a:graphicData>
            </a:graphic>
          </wp:inline>
        </w:drawing>
      </w:r>
    </w:p>
    <w:p w:rsidR="00150FC4" w:rsidRPr="008C3D83" w:rsidRDefault="00ED0711" w:rsidP="00150FC4">
      <w:pPr>
        <w:pStyle w:val="Subtitle"/>
        <w:rPr>
          <w:rFonts w:eastAsia="Calibri"/>
        </w:rPr>
      </w:pPr>
      <w:bookmarkStart w:id="21" w:name="_Toc429143847"/>
      <w:r w:rsidRPr="00ED0711">
        <w:t>Figure 5 : Implantation des services financiers de la Société Générale</w:t>
      </w:r>
      <w:bookmarkEnd w:id="21"/>
      <w:r w:rsidRPr="00ED0711">
        <w:t xml:space="preserve"> </w:t>
      </w:r>
    </w:p>
    <w:p w:rsidR="00DE6694" w:rsidRDefault="00ED0711" w:rsidP="00C13AD1">
      <w:pPr>
        <w:pStyle w:val="ListParagraph"/>
        <w:numPr>
          <w:ilvl w:val="0"/>
          <w:numId w:val="29"/>
        </w:numPr>
        <w:jc w:val="both"/>
      </w:pPr>
      <w:r w:rsidRPr="00ED0711">
        <w:t xml:space="preserve">La banque de financement et d’investissement, banque privée, gestion d’actifs et métier titres (GBIS) compte 4 pôles métiers : </w:t>
      </w:r>
    </w:p>
    <w:p w:rsidR="00150FC4" w:rsidRPr="008C3D83" w:rsidRDefault="00ED0711" w:rsidP="00150FC4">
      <w:pPr>
        <w:jc w:val="both"/>
      </w:pPr>
      <w:r w:rsidRPr="00ED0711">
        <w:t>La Banque de Financement et d’Investissement (ou Global Banking &amp; Investor Solution, tient le rôle-clé d’intermédiaire entre émetteurs et investisseurs, au service d’une clientèle sélectionnées d’entreprises, d’institutions financières, d’investisseurs et de particuliers fortunés propose en s’appuyant sur une expertise reconnue dans l’ingénierie et le conseil. Les métiers exercés par GBIS sont principalement :</w:t>
      </w:r>
    </w:p>
    <w:p w:rsidR="00150FC4" w:rsidRPr="008C3D83" w:rsidRDefault="00ED0711" w:rsidP="00C13AD1">
      <w:pPr>
        <w:pStyle w:val="ListParagraph"/>
        <w:numPr>
          <w:ilvl w:val="0"/>
          <w:numId w:val="30"/>
        </w:numPr>
        <w:jc w:val="both"/>
      </w:pPr>
      <w:r w:rsidRPr="00ED0711">
        <w:t>La banque d’affaire : GBIS fournit à sa clientèle des services de conseil a haute valeur ajoutée, notamment en matière de fusions et acquisitions, d’ingénierie financière, et d’accès aux marchés primaires actions.</w:t>
      </w:r>
    </w:p>
    <w:p w:rsidR="00150FC4" w:rsidRPr="008C3D83" w:rsidRDefault="00ED0711" w:rsidP="00C13AD1">
      <w:pPr>
        <w:pStyle w:val="ListParagraph"/>
        <w:numPr>
          <w:ilvl w:val="0"/>
          <w:numId w:val="30"/>
        </w:numPr>
        <w:jc w:val="both"/>
      </w:pPr>
      <w:r w:rsidRPr="00ED0711">
        <w:t>La banque de financement : GBIS fournit à sa clientèle tout type de financement, traditionnels ou structurés, syndiqués ou non et quelles qu’en soient les échéances, ainsi que tout les services d’ingénierie qui leur sont connexes, entre autre les financements export d’infrastructure, de projets et d’acquisitions et d’accès au marchés primaire de dettes.</w:t>
      </w:r>
    </w:p>
    <w:p w:rsidR="00150FC4" w:rsidRPr="008C3D83" w:rsidRDefault="00ED0711" w:rsidP="00C13AD1">
      <w:pPr>
        <w:pStyle w:val="ListParagraph"/>
        <w:numPr>
          <w:ilvl w:val="0"/>
          <w:numId w:val="30"/>
        </w:numPr>
        <w:jc w:val="both"/>
      </w:pPr>
      <w:r w:rsidRPr="00ED0711">
        <w:t>La banque de marché : GBIS fournit des services de recherche, de tenue de marchés, de courtage ou d’ingénierie et commercialise des produits sur l’ensemble des marchés (change, monétaire, matière première..).</w:t>
      </w:r>
    </w:p>
    <w:p w:rsidR="00150FC4" w:rsidRDefault="00ED0711" w:rsidP="00C13AD1">
      <w:pPr>
        <w:pStyle w:val="ListParagraph"/>
        <w:numPr>
          <w:ilvl w:val="0"/>
          <w:numId w:val="31"/>
        </w:numPr>
        <w:jc w:val="both"/>
      </w:pPr>
      <w:r w:rsidRPr="00ED0711">
        <w:lastRenderedPageBreak/>
        <w:t xml:space="preserve">La banque privée, Société Générale Private Banking, propose des services sur mesure d’ingénierie financière et patrimoniale à ses clients les plus fortunés, en offrant son expertise en matière de stratégie et expertise en allocation d’actifs, solutions de gestion de portefeuille, solutions de fonds, solutions de marchés et solutions d’ingénierie patrimoniale. </w:t>
      </w:r>
    </w:p>
    <w:p w:rsidR="00150FC4" w:rsidRPr="008C3D83" w:rsidRDefault="00150FC4" w:rsidP="00150FC4">
      <w:pPr>
        <w:jc w:val="both"/>
      </w:pPr>
    </w:p>
    <w:p w:rsidR="00150FC4" w:rsidRPr="000D4D53" w:rsidRDefault="00150FC4" w:rsidP="00150FC4">
      <w:pPr>
        <w:jc w:val="center"/>
        <w:rPr>
          <w:rFonts w:ascii="Calibri" w:hAnsi="Calibri" w:cs="Calibri"/>
          <w:sz w:val="28"/>
          <w:szCs w:val="28"/>
        </w:rPr>
      </w:pPr>
      <w:r w:rsidRPr="000D4D53">
        <w:rPr>
          <w:rFonts w:ascii="Calibri" w:hAnsi="Calibri" w:cs="Calibri"/>
          <w:noProof/>
          <w:sz w:val="28"/>
          <w:szCs w:val="28"/>
          <w:lang w:val="en-US"/>
        </w:rPr>
        <w:drawing>
          <wp:inline distT="0" distB="0" distL="0" distR="0">
            <wp:extent cx="4581525" cy="305781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4585925" cy="3060753"/>
                    </a:xfrm>
                    <a:prstGeom prst="rect">
                      <a:avLst/>
                    </a:prstGeom>
                    <a:noFill/>
                    <a:ln w="9525">
                      <a:noFill/>
                      <a:miter lim="800000"/>
                      <a:headEnd/>
                      <a:tailEnd/>
                    </a:ln>
                  </pic:spPr>
                </pic:pic>
              </a:graphicData>
            </a:graphic>
          </wp:inline>
        </w:drawing>
      </w:r>
    </w:p>
    <w:p w:rsidR="00150FC4" w:rsidRPr="008C3D83" w:rsidRDefault="00ED0711" w:rsidP="00150FC4">
      <w:pPr>
        <w:pStyle w:val="Subtitle"/>
        <w:rPr>
          <w:rFonts w:eastAsia="Calibri"/>
        </w:rPr>
      </w:pPr>
      <w:bookmarkStart w:id="22" w:name="_Toc429143848"/>
      <w:r w:rsidRPr="00ED0711">
        <w:rPr>
          <w:rFonts w:eastAsia="Calibri"/>
          <w:lang w:val="en-US"/>
        </w:rPr>
        <w:t>Figure 6 : Implantation de SGCIB</w:t>
      </w:r>
      <w:bookmarkEnd w:id="22"/>
    </w:p>
    <w:p w:rsidR="00150FC4" w:rsidRPr="000D4D53" w:rsidRDefault="00150FC4" w:rsidP="00150FC4">
      <w:pPr>
        <w:jc w:val="center"/>
        <w:rPr>
          <w:rFonts w:ascii="Calibri" w:hAnsi="Calibri" w:cs="Calibri"/>
          <w:sz w:val="28"/>
          <w:szCs w:val="28"/>
        </w:rPr>
      </w:pPr>
      <w:r w:rsidRPr="000D4D53">
        <w:rPr>
          <w:rFonts w:ascii="Calibri" w:hAnsi="Calibri" w:cs="Calibri"/>
          <w:noProof/>
          <w:sz w:val="28"/>
          <w:szCs w:val="28"/>
          <w:lang w:val="en-US"/>
        </w:rPr>
        <w:drawing>
          <wp:inline distT="0" distB="0" distL="0" distR="0">
            <wp:extent cx="4972050" cy="330717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srcRect/>
                    <a:stretch>
                      <a:fillRect/>
                    </a:stretch>
                  </pic:blipFill>
                  <pic:spPr bwMode="auto">
                    <a:xfrm>
                      <a:off x="0" y="0"/>
                      <a:ext cx="4975571" cy="3309518"/>
                    </a:xfrm>
                    <a:prstGeom prst="rect">
                      <a:avLst/>
                    </a:prstGeom>
                    <a:noFill/>
                    <a:ln w="9525">
                      <a:noFill/>
                      <a:miter lim="800000"/>
                      <a:headEnd/>
                      <a:tailEnd/>
                    </a:ln>
                  </pic:spPr>
                </pic:pic>
              </a:graphicData>
            </a:graphic>
          </wp:inline>
        </w:drawing>
      </w:r>
    </w:p>
    <w:p w:rsidR="00150FC4" w:rsidRDefault="00ED0711" w:rsidP="00150FC4">
      <w:pPr>
        <w:pStyle w:val="Subtitle"/>
        <w:rPr>
          <w:rFonts w:eastAsia="Calibri"/>
        </w:rPr>
      </w:pPr>
      <w:bookmarkStart w:id="23" w:name="_Toc429143849"/>
      <w:r w:rsidRPr="00ED0711">
        <w:rPr>
          <w:rFonts w:eastAsia="Calibri"/>
        </w:rPr>
        <w:t>Figure 7 : Implantation de la banque privée</w:t>
      </w:r>
      <w:bookmarkEnd w:id="23"/>
    </w:p>
    <w:p w:rsidR="000A72BF" w:rsidRDefault="000A72BF" w:rsidP="000A72BF"/>
    <w:p w:rsidR="000A72BF" w:rsidRPr="000A72BF" w:rsidRDefault="000A72BF" w:rsidP="000A72BF"/>
    <w:p w:rsidR="00DE6694" w:rsidRDefault="00ED0711">
      <w:pPr>
        <w:jc w:val="both"/>
        <w:rPr>
          <w:rFonts w:cs="Calibri"/>
        </w:rPr>
      </w:pPr>
      <w:r w:rsidRPr="00ED0711">
        <w:rPr>
          <w:rFonts w:cs="Calibri"/>
        </w:rPr>
        <w:lastRenderedPageBreak/>
        <w:t xml:space="preserve">La gestion d’actifs au sein de la Société Générale est assurée par la filiale Lyxor Asset Management. Celle-ci propose des services d’investissement et de conseil avec une culture forte dans la gestion des risques. Lyxor fait ainsi partie des leaders en termes d’innovation, de flexibilité et de transparence en matière de gestion d’actifs. </w:t>
      </w:r>
    </w:p>
    <w:p w:rsidR="00DE6694" w:rsidRDefault="00150FC4">
      <w:pPr>
        <w:jc w:val="center"/>
        <w:rPr>
          <w:rFonts w:cs="Calibri"/>
          <w:sz w:val="28"/>
          <w:szCs w:val="28"/>
        </w:rPr>
      </w:pPr>
      <w:r w:rsidRPr="000D4D53">
        <w:rPr>
          <w:rFonts w:cs="Calibri"/>
          <w:noProof/>
          <w:sz w:val="28"/>
          <w:szCs w:val="28"/>
          <w:lang w:val="en-US"/>
        </w:rPr>
        <w:drawing>
          <wp:inline distT="0" distB="0" distL="0" distR="0">
            <wp:extent cx="3608070" cy="240538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3617053" cy="2411369"/>
                    </a:xfrm>
                    <a:prstGeom prst="rect">
                      <a:avLst/>
                    </a:prstGeom>
                    <a:noFill/>
                    <a:ln w="9525">
                      <a:noFill/>
                      <a:miter lim="800000"/>
                      <a:headEnd/>
                      <a:tailEnd/>
                    </a:ln>
                  </pic:spPr>
                </pic:pic>
              </a:graphicData>
            </a:graphic>
          </wp:inline>
        </w:drawing>
      </w:r>
    </w:p>
    <w:p w:rsidR="00150FC4" w:rsidRPr="008C3D83" w:rsidRDefault="00ED0711" w:rsidP="00150FC4">
      <w:pPr>
        <w:pStyle w:val="Subtitle"/>
        <w:rPr>
          <w:rFonts w:eastAsia="Calibri"/>
        </w:rPr>
      </w:pPr>
      <w:bookmarkStart w:id="24" w:name="_Toc429143850"/>
      <w:r w:rsidRPr="00ED0711">
        <w:rPr>
          <w:rFonts w:eastAsia="Calibri"/>
        </w:rPr>
        <w:t xml:space="preserve">Figure </w:t>
      </w:r>
      <w:r w:rsidR="00150FC4">
        <w:rPr>
          <w:rFonts w:eastAsia="Calibri"/>
        </w:rPr>
        <w:t>8</w:t>
      </w:r>
      <w:r w:rsidRPr="00ED0711">
        <w:rPr>
          <w:rFonts w:eastAsia="Calibri"/>
        </w:rPr>
        <w:t xml:space="preserve"> : Implantation de la gestion d'actifs de la Société Générale</w:t>
      </w:r>
      <w:bookmarkEnd w:id="24"/>
    </w:p>
    <w:p w:rsidR="00150FC4" w:rsidRPr="008C3D83" w:rsidRDefault="00ED0711" w:rsidP="00150FC4">
      <w:pPr>
        <w:jc w:val="both"/>
        <w:rPr>
          <w:rFonts w:ascii="Calibri" w:hAnsi="Calibri" w:cs="Calibri"/>
        </w:rPr>
      </w:pPr>
      <w:r w:rsidRPr="00ED0711">
        <w:rPr>
          <w:rFonts w:ascii="Calibri" w:hAnsi="Calibri" w:cs="Calibri"/>
        </w:rPr>
        <w:t xml:space="preserve">Enfin, les services aux investisseurs, Société Générale Securities Services, offre une palette de services adaptée aux dernières évolutions des marchés financiers et de la réglementation : entre autres, services de compensation, de conservation et de banque dépositaire et d’administration de fonds et asset servicing. </w:t>
      </w:r>
    </w:p>
    <w:p w:rsidR="00BD7221" w:rsidRPr="00BD7221" w:rsidRDefault="00BD7221" w:rsidP="00C13AD1">
      <w:pPr>
        <w:pStyle w:val="Heading2"/>
        <w:numPr>
          <w:ilvl w:val="1"/>
          <w:numId w:val="1"/>
        </w:numPr>
      </w:pPr>
      <w:bookmarkStart w:id="25" w:name="_Toc302884245"/>
      <w:bookmarkStart w:id="26" w:name="_Toc429053226"/>
      <w:bookmarkStart w:id="27" w:name="_Toc429053591"/>
      <w:bookmarkStart w:id="28" w:name="_Toc429144095"/>
      <w:r w:rsidRPr="00BD7221">
        <w:t>L’entité RESG au sein de la Société Générale</w:t>
      </w:r>
      <w:bookmarkEnd w:id="25"/>
      <w:bookmarkEnd w:id="26"/>
      <w:bookmarkEnd w:id="27"/>
      <w:bookmarkEnd w:id="28"/>
      <w:r w:rsidRPr="00BD7221">
        <w:t xml:space="preserve"> </w:t>
      </w:r>
    </w:p>
    <w:p w:rsidR="00150FC4" w:rsidRPr="003F3FFD" w:rsidRDefault="00ED0711" w:rsidP="00150FC4">
      <w:pPr>
        <w:jc w:val="both"/>
      </w:pPr>
      <w:r w:rsidRPr="00ED0711">
        <w:t>La Direction des Ressources du Groupe (</w:t>
      </w:r>
      <w:r w:rsidRPr="00ED0711">
        <w:rPr>
          <w:b/>
          <w:bCs/>
        </w:rPr>
        <w:t>RESG</w:t>
      </w:r>
      <w:r w:rsidRPr="00ED0711">
        <w:t xml:space="preserve">) représente le département IT du groupe Société Générale, elle se positionne comme un développeur et un opérateur de plateformes de services partagés pour l’ensemble du Groupe et en pilote de la transformation opérationnelle de l’entreprise. </w:t>
      </w:r>
    </w:p>
    <w:p w:rsidR="00150FC4" w:rsidRPr="003F3FFD" w:rsidRDefault="00ED0711" w:rsidP="00150FC4">
      <w:pPr>
        <w:jc w:val="both"/>
      </w:pPr>
      <w:r w:rsidRPr="00ED0711">
        <w:t xml:space="preserve">Créée le 2 Mai 2007, RESG rassemble au niveau mondial l’ensemble des serveurs, Datacenter, services de télécommunications et postes de travail. Elle permettra de réaliser, par la mutualisation de ces ressources, 100 millions d’euros de gains récurrents annuels, Contribuant ainsi à la réalisation du Plan d’efficacité opérationnelle (PEO) du Groupe. </w:t>
      </w:r>
    </w:p>
    <w:p w:rsidR="00150FC4" w:rsidRPr="003F3FFD" w:rsidRDefault="00ED0711" w:rsidP="00150FC4">
      <w:pPr>
        <w:jc w:val="both"/>
      </w:pPr>
      <w:r w:rsidRPr="00ED0711">
        <w:t xml:space="preserve">Au-delà de la réduction de coûts, les métiers bénéficieront au quotidien des services d’une plate-forme partagée plus cohérente et à forte valeur ajoutée. RESG a pour but d’offrir à ses collaborateurs, un environnement professionnel plus riche et diversifié et des opportunités de carrières plus nombreuses. </w:t>
      </w:r>
    </w:p>
    <w:p w:rsidR="00150FC4" w:rsidRPr="003F3FFD" w:rsidRDefault="00ED0711" w:rsidP="00150FC4">
      <w:pPr>
        <w:jc w:val="both"/>
      </w:pPr>
      <w:r w:rsidRPr="00ED0711">
        <w:t xml:space="preserve">A travers l’organisation de la direction de ressources du groupe nous pouvons distinguer les différents pôles qui la constituent : </w:t>
      </w:r>
    </w:p>
    <w:p w:rsidR="00150FC4" w:rsidRPr="003F3FFD" w:rsidRDefault="00ED0711" w:rsidP="00495A1B">
      <w:pPr>
        <w:spacing w:before="0" w:after="0" w:line="240" w:lineRule="auto"/>
        <w:jc w:val="both"/>
      </w:pPr>
      <w:r w:rsidRPr="00ED0711">
        <w:t xml:space="preserve">IMM : Immobiliers d’exploitation </w:t>
      </w:r>
    </w:p>
    <w:p w:rsidR="00150FC4" w:rsidRPr="003F3FFD" w:rsidRDefault="00ED0711" w:rsidP="00495A1B">
      <w:pPr>
        <w:spacing w:before="0" w:after="0" w:line="240" w:lineRule="auto"/>
        <w:jc w:val="both"/>
      </w:pPr>
      <w:r w:rsidRPr="00ED0711">
        <w:t xml:space="preserve">ACH : pour les achats </w:t>
      </w:r>
    </w:p>
    <w:p w:rsidR="00DE6694" w:rsidRDefault="00ED0711" w:rsidP="00495A1B">
      <w:pPr>
        <w:spacing w:before="0" w:after="0" w:line="240" w:lineRule="auto"/>
        <w:jc w:val="both"/>
      </w:pPr>
      <w:r w:rsidRPr="00ED0711">
        <w:t xml:space="preserve">INO : pour innovation </w:t>
      </w:r>
    </w:p>
    <w:p w:rsidR="00DE6694" w:rsidRDefault="00ED0711" w:rsidP="00495A1B">
      <w:pPr>
        <w:spacing w:before="0" w:after="0" w:line="240" w:lineRule="auto"/>
        <w:jc w:val="both"/>
      </w:pPr>
      <w:r w:rsidRPr="00ED0711">
        <w:t xml:space="preserve">GTS : Global Technology Services </w:t>
      </w:r>
    </w:p>
    <w:p w:rsidR="00DE6694" w:rsidRDefault="00ED0711" w:rsidP="00495A1B">
      <w:pPr>
        <w:spacing w:before="0" w:after="0" w:line="240" w:lineRule="auto"/>
        <w:jc w:val="both"/>
      </w:pPr>
      <w:r w:rsidRPr="00ED0711">
        <w:t xml:space="preserve">TPS </w:t>
      </w:r>
    </w:p>
    <w:p w:rsidR="00DE6694" w:rsidRDefault="00ED0711" w:rsidP="00495A1B">
      <w:pPr>
        <w:spacing w:before="0" w:after="0" w:line="240" w:lineRule="auto"/>
        <w:jc w:val="both"/>
      </w:pPr>
      <w:r w:rsidRPr="00ED0711">
        <w:t>SG GSC (Bangalore)</w:t>
      </w:r>
    </w:p>
    <w:p w:rsidR="00DE6694" w:rsidRDefault="00ED0711" w:rsidP="00495A1B">
      <w:pPr>
        <w:spacing w:before="0" w:after="0" w:line="240" w:lineRule="auto"/>
        <w:jc w:val="both"/>
      </w:pPr>
      <w:r w:rsidRPr="00ED0711">
        <w:t xml:space="preserve">SG EBC </w:t>
      </w:r>
    </w:p>
    <w:p w:rsidR="00DE6694" w:rsidRDefault="00ED0711">
      <w:pPr>
        <w:jc w:val="both"/>
        <w:rPr>
          <w:b/>
          <w:bCs/>
        </w:rPr>
      </w:pPr>
      <w:r w:rsidRPr="00ED0711">
        <w:rPr>
          <w:b/>
          <w:bCs/>
        </w:rPr>
        <w:lastRenderedPageBreak/>
        <w:t>L’organigramme ci-dessous représente l’entité dans laquelle j’ai effectué mon Stage.</w:t>
      </w:r>
    </w:p>
    <w:p w:rsidR="00DE6694" w:rsidRDefault="00295362">
      <w:pPr>
        <w:jc w:val="center"/>
        <w:rPr>
          <w:b/>
          <w:bCs/>
        </w:rPr>
      </w:pPr>
      <w:r>
        <w:rPr>
          <w:b/>
          <w:bCs/>
          <w:noProof/>
          <w:lang w:val="en-US"/>
        </w:rPr>
        <w:drawing>
          <wp:inline distT="0" distB="0" distL="0" distR="0">
            <wp:extent cx="4705350" cy="2839704"/>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8-30 à 11.35.27.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711467" cy="2843395"/>
                    </a:xfrm>
                    <a:prstGeom prst="rect">
                      <a:avLst/>
                    </a:prstGeom>
                  </pic:spPr>
                </pic:pic>
              </a:graphicData>
            </a:graphic>
          </wp:inline>
        </w:drawing>
      </w:r>
    </w:p>
    <w:p w:rsidR="00150FC4" w:rsidRPr="003F3FFD" w:rsidRDefault="00ED0711" w:rsidP="00150FC4">
      <w:pPr>
        <w:pStyle w:val="Subtitle"/>
        <w:rPr>
          <w:bCs/>
        </w:rPr>
      </w:pPr>
      <w:bookmarkStart w:id="29" w:name="_Toc429143851"/>
      <w:r w:rsidRPr="00ED0711">
        <w:t xml:space="preserve">Figure </w:t>
      </w:r>
      <w:r w:rsidR="00150FC4">
        <w:t>9</w:t>
      </w:r>
      <w:r w:rsidRPr="00ED0711">
        <w:t xml:space="preserve"> : Organigramme de RESG</w:t>
      </w:r>
      <w:bookmarkEnd w:id="29"/>
    </w:p>
    <w:p w:rsidR="00150FC4" w:rsidRPr="003F3FFD" w:rsidRDefault="00ED0711" w:rsidP="00150FC4">
      <w:pPr>
        <w:jc w:val="both"/>
        <w:rPr>
          <w:b/>
        </w:rPr>
      </w:pPr>
      <w:r w:rsidRPr="00ED0711">
        <w:t>Ainsi, pour mieux comprendre la collaboration entre le département des systèmes d’information et la direction des ressources du groupe, voici un un zoom sur le pole GTS  (Global Technologie Service).</w:t>
      </w:r>
    </w:p>
    <w:p w:rsidR="00BD7221" w:rsidRPr="00BD7221" w:rsidRDefault="00BD7221" w:rsidP="00C13AD1">
      <w:pPr>
        <w:pStyle w:val="Heading3"/>
        <w:numPr>
          <w:ilvl w:val="0"/>
          <w:numId w:val="4"/>
        </w:numPr>
      </w:pPr>
      <w:bookmarkStart w:id="30" w:name="_Toc302884246"/>
      <w:bookmarkStart w:id="31" w:name="_Toc429053227"/>
      <w:bookmarkStart w:id="32" w:name="_Toc429053592"/>
      <w:bookmarkStart w:id="33" w:name="_Toc429144096"/>
      <w:r w:rsidRPr="00BD7221">
        <w:t>Présentation du département des services technologiques (GTS)</w:t>
      </w:r>
      <w:bookmarkEnd w:id="30"/>
      <w:bookmarkEnd w:id="31"/>
      <w:bookmarkEnd w:id="32"/>
      <w:bookmarkEnd w:id="33"/>
    </w:p>
    <w:p w:rsidR="00150FC4" w:rsidRPr="003F3FFD" w:rsidRDefault="00ED0711" w:rsidP="00150FC4">
      <w:pPr>
        <w:jc w:val="both"/>
      </w:pPr>
      <w:r w:rsidRPr="00ED0711">
        <w:t>Créé en 2009,  RESG/GTS (Global Technology Services) est l'un des plus grands centres européens de services partagés pour les infrastructures informatiques du secteur financier. RESG/GTS supporte aujourd'hui plus de 85% des infrastructures informatiques de Société Générale en France et dans le monde.</w:t>
      </w:r>
    </w:p>
    <w:p w:rsidR="00150FC4" w:rsidRPr="003F3FFD" w:rsidRDefault="00ED0711" w:rsidP="00150FC4">
      <w:pPr>
        <w:jc w:val="both"/>
      </w:pPr>
      <w:r w:rsidRPr="00ED0711">
        <w:t>Les infrastructures informatiques regroupent :</w:t>
      </w:r>
    </w:p>
    <w:p w:rsidR="00150FC4" w:rsidRPr="003F3FFD" w:rsidRDefault="00ED0711" w:rsidP="00C13AD1">
      <w:pPr>
        <w:pStyle w:val="ListParagraph"/>
        <w:numPr>
          <w:ilvl w:val="0"/>
          <w:numId w:val="10"/>
        </w:numPr>
        <w:jc w:val="both"/>
      </w:pPr>
      <w:r w:rsidRPr="00ED0711">
        <w:t>Les postes de travail (ordinateurs, téléphones, messageries...).</w:t>
      </w:r>
    </w:p>
    <w:p w:rsidR="00150FC4" w:rsidRPr="003F3FFD" w:rsidRDefault="00ED0711" w:rsidP="00C13AD1">
      <w:pPr>
        <w:pStyle w:val="ListParagraph"/>
        <w:numPr>
          <w:ilvl w:val="0"/>
          <w:numId w:val="10"/>
        </w:numPr>
        <w:jc w:val="both"/>
      </w:pPr>
      <w:r w:rsidRPr="00ED0711">
        <w:t>Les centres de calcul hébergeant les serveurs du Groupe.</w:t>
      </w:r>
    </w:p>
    <w:p w:rsidR="00150FC4" w:rsidRPr="003F3FFD" w:rsidRDefault="00ED0711" w:rsidP="00C13AD1">
      <w:pPr>
        <w:pStyle w:val="ListParagraph"/>
        <w:numPr>
          <w:ilvl w:val="0"/>
          <w:numId w:val="10"/>
        </w:numPr>
        <w:jc w:val="both"/>
      </w:pPr>
      <w:r w:rsidRPr="00ED0711">
        <w:t>Les réseaux informatiques et télécom.</w:t>
      </w:r>
    </w:p>
    <w:p w:rsidR="00150FC4" w:rsidRPr="003F3FFD" w:rsidRDefault="00ED0711" w:rsidP="00150FC4">
      <w:pPr>
        <w:jc w:val="both"/>
      </w:pPr>
      <w:r w:rsidRPr="00ED0711">
        <w:t xml:space="preserve">Pour assurer son bon fonctionnement le département « Global Technology Services » est constitué de plusieurs divisions : </w:t>
      </w:r>
    </w:p>
    <w:p w:rsidR="00150FC4" w:rsidRPr="003F3FFD" w:rsidRDefault="00ED0711" w:rsidP="00C13AD1">
      <w:pPr>
        <w:pStyle w:val="ListParagraph"/>
        <w:numPr>
          <w:ilvl w:val="0"/>
          <w:numId w:val="11"/>
        </w:numPr>
        <w:jc w:val="both"/>
      </w:pPr>
      <w:r w:rsidRPr="00ED0711">
        <w:t xml:space="preserve">La division pour les infrastructures de la banque de détails. </w:t>
      </w:r>
    </w:p>
    <w:p w:rsidR="00150FC4" w:rsidRPr="003F3FFD" w:rsidRDefault="00ED0711" w:rsidP="00C13AD1">
      <w:pPr>
        <w:pStyle w:val="ListParagraph"/>
        <w:numPr>
          <w:ilvl w:val="0"/>
          <w:numId w:val="11"/>
        </w:numPr>
        <w:jc w:val="both"/>
      </w:pPr>
      <w:r w:rsidRPr="00ED0711">
        <w:t xml:space="preserve">La division qui fourni les postes de travails au niveau groupe </w:t>
      </w:r>
    </w:p>
    <w:p w:rsidR="00DE6694" w:rsidRDefault="00ED0711" w:rsidP="00C13AD1">
      <w:pPr>
        <w:pStyle w:val="ListParagraph"/>
        <w:numPr>
          <w:ilvl w:val="0"/>
          <w:numId w:val="11"/>
        </w:numPr>
        <w:jc w:val="both"/>
      </w:pPr>
      <w:r w:rsidRPr="00ED0711">
        <w:t xml:space="preserve">La division qui gère de réseaux au niveau groupe </w:t>
      </w:r>
    </w:p>
    <w:p w:rsidR="00DE6694" w:rsidRDefault="00906441" w:rsidP="00C13AD1">
      <w:pPr>
        <w:pStyle w:val="ListParagraph"/>
        <w:numPr>
          <w:ilvl w:val="0"/>
          <w:numId w:val="11"/>
        </w:numPr>
        <w:jc w:val="both"/>
      </w:pPr>
      <w:r>
        <w:t>L</w:t>
      </w:r>
      <w:r w:rsidR="00ED0711" w:rsidRPr="00ED0711">
        <w:t xml:space="preserve">a division pour les infrastructures de la banque d’investissement et de financement (département Market) dont je fais parti. Elle a pour mission de s’assurer du bon fonctionnement de l’infrastructure informatique ainsi que la relation client pour sont partenaire métier en étroite collaboration avec sa division des systèmes d’information (ITEC). </w:t>
      </w:r>
    </w:p>
    <w:p w:rsidR="00DE6694" w:rsidRDefault="00ED0711">
      <w:pPr>
        <w:jc w:val="both"/>
      </w:pPr>
      <w:r w:rsidRPr="00ED0711">
        <w:t>L'expertise réunie au sein de RESG/GTS œuvre à :</w:t>
      </w:r>
    </w:p>
    <w:p w:rsidR="00DE6694" w:rsidRDefault="00ED0711" w:rsidP="00C13AD1">
      <w:pPr>
        <w:pStyle w:val="ListParagraph"/>
        <w:numPr>
          <w:ilvl w:val="0"/>
          <w:numId w:val="12"/>
        </w:numPr>
        <w:jc w:val="both"/>
      </w:pPr>
      <w:r w:rsidRPr="00ED0711">
        <w:t>Etre un acteur majeur dans la Transition Numérique du Groupe,</w:t>
      </w:r>
    </w:p>
    <w:p w:rsidR="00DE6694" w:rsidRDefault="00ED0711" w:rsidP="00C13AD1">
      <w:pPr>
        <w:pStyle w:val="ListParagraph"/>
        <w:numPr>
          <w:ilvl w:val="0"/>
          <w:numId w:val="12"/>
        </w:numPr>
        <w:jc w:val="both"/>
      </w:pPr>
      <w:r w:rsidRPr="00ED0711">
        <w:t>Assurer la qualité et la continuité 24/24 7/7 des infrastructures ainsi que leur résilience en cas d'incidents,</w:t>
      </w:r>
    </w:p>
    <w:p w:rsidR="00DE6694" w:rsidRDefault="00ED0711" w:rsidP="00C13AD1">
      <w:pPr>
        <w:pStyle w:val="ListParagraph"/>
        <w:numPr>
          <w:ilvl w:val="0"/>
          <w:numId w:val="12"/>
        </w:numPr>
        <w:jc w:val="both"/>
      </w:pPr>
      <w:r w:rsidRPr="00ED0711">
        <w:lastRenderedPageBreak/>
        <w:t>Conseiller et accompagner les lignes métiers et directions fonctionnelles dans leur propre transformation,</w:t>
      </w:r>
    </w:p>
    <w:p w:rsidR="00DE6694" w:rsidRDefault="00ED0711" w:rsidP="00C13AD1">
      <w:pPr>
        <w:pStyle w:val="ListParagraph"/>
        <w:numPr>
          <w:ilvl w:val="0"/>
          <w:numId w:val="12"/>
        </w:numPr>
        <w:jc w:val="both"/>
      </w:pPr>
      <w:r w:rsidRPr="00ED0711">
        <w:t>Proposer une offre de services diversifiée, innovante et adaptée aux besoins des partenaires internes en recherchant systématiquement l'optimisation des coûts,</w:t>
      </w:r>
    </w:p>
    <w:p w:rsidR="00DE6694" w:rsidRDefault="00ED0711" w:rsidP="00C13AD1">
      <w:pPr>
        <w:pStyle w:val="ListParagraph"/>
        <w:numPr>
          <w:ilvl w:val="0"/>
          <w:numId w:val="12"/>
        </w:numPr>
        <w:jc w:val="both"/>
      </w:pPr>
      <w:r w:rsidRPr="00ED0711">
        <w:t>Accentuer la convergence vers les standards technologiques de RESG/GTS.</w:t>
      </w:r>
    </w:p>
    <w:p w:rsidR="00BD7221" w:rsidRPr="00BD7221" w:rsidRDefault="00BD7221" w:rsidP="00C13AD1">
      <w:pPr>
        <w:pStyle w:val="Heading3"/>
        <w:numPr>
          <w:ilvl w:val="0"/>
          <w:numId w:val="4"/>
        </w:numPr>
      </w:pPr>
      <w:bookmarkStart w:id="34" w:name="_Toc302884247"/>
      <w:bookmarkStart w:id="35" w:name="_Toc429053228"/>
      <w:bookmarkStart w:id="36" w:name="_Toc429053593"/>
      <w:bookmarkStart w:id="37" w:name="_Toc429144097"/>
      <w:r w:rsidRPr="00BD7221">
        <w:t>Présentation du département Market :</w:t>
      </w:r>
      <w:bookmarkEnd w:id="34"/>
      <w:bookmarkEnd w:id="35"/>
      <w:bookmarkEnd w:id="36"/>
      <w:bookmarkEnd w:id="37"/>
    </w:p>
    <w:p w:rsidR="00150FC4" w:rsidRPr="003F3FFD" w:rsidRDefault="00ED0711" w:rsidP="00150FC4">
      <w:pPr>
        <w:spacing w:line="240" w:lineRule="auto"/>
        <w:jc w:val="both"/>
      </w:pPr>
      <w:r w:rsidRPr="00ED0711">
        <w:t xml:space="preserve">Crée en 2009 le département market a pour but de s’assurer du bon fonctionnement des applications et de réagir rapidement en cas d’incident ou de problème sur une application ou une technologie, afin de limiter au maximum les impacts sur le business. Il gère et délivre environ 700 projets par ans, avec environ 370 personnes dans le monde (personnel Société Générale), 6 implantations : Paris / Nantes / Londres / New York / Asie / Bangalore. </w:t>
      </w:r>
    </w:p>
    <w:p w:rsidR="00150FC4" w:rsidRPr="003F3FFD" w:rsidRDefault="00ED0711" w:rsidP="00150FC4">
      <w:pPr>
        <w:spacing w:line="240" w:lineRule="auto"/>
        <w:jc w:val="both"/>
      </w:pPr>
      <w:r w:rsidRPr="00ED0711">
        <w:t xml:space="preserve">Au niveau Organisationnel il est découpé en plusieurs équipes par technologie d’expertise. En effet, lors de mon expérience au sein du groupe j’au eu l’occasion de travailler avec l’ensemble des équipes Market car elles sont complémentaires. </w:t>
      </w:r>
    </w:p>
    <w:p w:rsidR="00150FC4" w:rsidRPr="003F3FFD" w:rsidRDefault="00ED0711" w:rsidP="00150FC4">
      <w:pPr>
        <w:spacing w:line="240" w:lineRule="auto"/>
        <w:jc w:val="both"/>
      </w:pPr>
      <w:r w:rsidRPr="00ED0711">
        <w:t>Le département est organisé autour de différents pôles visant à couvrir l'ensemble des besoins clients en termes d'infrastructure informatique :</w:t>
      </w:r>
    </w:p>
    <w:p w:rsidR="00150FC4" w:rsidRPr="003F3FFD" w:rsidRDefault="00150FC4" w:rsidP="00150FC4">
      <w:pPr>
        <w:spacing w:line="240" w:lineRule="auto"/>
        <w:jc w:val="both"/>
      </w:pPr>
    </w:p>
    <w:p w:rsidR="00150FC4" w:rsidRPr="003F3FFD" w:rsidRDefault="00ED0711" w:rsidP="00150FC4">
      <w:pPr>
        <w:spacing w:line="240" w:lineRule="auto"/>
        <w:jc w:val="both"/>
      </w:pPr>
      <w:r w:rsidRPr="00ED0711">
        <w:rPr>
          <w:b/>
        </w:rPr>
        <w:t>Les  pôles d’opérations techniques</w:t>
      </w:r>
      <w:r w:rsidRPr="00ED0711">
        <w:t xml:space="preserve"> assurant le pilotage de la production des infrastructures sur les domaines suivants :</w:t>
      </w:r>
    </w:p>
    <w:p w:rsidR="00150FC4" w:rsidRPr="003F3FFD" w:rsidRDefault="00ED0711" w:rsidP="00C13AD1">
      <w:pPr>
        <w:pStyle w:val="ListParagraph"/>
        <w:numPr>
          <w:ilvl w:val="0"/>
          <w:numId w:val="13"/>
        </w:numPr>
        <w:spacing w:line="240" w:lineRule="auto"/>
        <w:jc w:val="both"/>
      </w:pPr>
      <w:r w:rsidRPr="00ED0711">
        <w:t>La gestion des données de marché et du middleware (MDM)</w:t>
      </w:r>
    </w:p>
    <w:p w:rsidR="00150FC4" w:rsidRPr="003F3FFD" w:rsidRDefault="00ED0711" w:rsidP="00C13AD1">
      <w:pPr>
        <w:pStyle w:val="ListParagraph"/>
        <w:numPr>
          <w:ilvl w:val="0"/>
          <w:numId w:val="13"/>
        </w:numPr>
        <w:spacing w:line="240" w:lineRule="auto"/>
        <w:jc w:val="both"/>
      </w:pPr>
      <w:r w:rsidRPr="00ED0711">
        <w:t>Le pilotage des opérations (OPM)</w:t>
      </w:r>
    </w:p>
    <w:p w:rsidR="00150FC4" w:rsidRPr="003F3FFD" w:rsidRDefault="00ED0711" w:rsidP="00C13AD1">
      <w:pPr>
        <w:pStyle w:val="ListParagraph"/>
        <w:numPr>
          <w:ilvl w:val="0"/>
          <w:numId w:val="13"/>
        </w:numPr>
        <w:spacing w:line="240" w:lineRule="auto"/>
        <w:jc w:val="both"/>
      </w:pPr>
      <w:r w:rsidRPr="00ED0711">
        <w:t>La gestion des serveurs, du stockage et des sauvegardes (SSB)</w:t>
      </w:r>
    </w:p>
    <w:p w:rsidR="00150FC4" w:rsidRPr="003F3FFD" w:rsidRDefault="00ED0711" w:rsidP="00C13AD1">
      <w:pPr>
        <w:pStyle w:val="ListParagraph"/>
        <w:numPr>
          <w:ilvl w:val="0"/>
          <w:numId w:val="13"/>
        </w:numPr>
        <w:spacing w:line="240" w:lineRule="auto"/>
        <w:jc w:val="both"/>
      </w:pPr>
      <w:r w:rsidRPr="00ED0711">
        <w:t xml:space="preserve">La gestion des bases de données (DBA) </w:t>
      </w:r>
    </w:p>
    <w:p w:rsidR="00150FC4" w:rsidRPr="003F3FFD" w:rsidRDefault="00ED0711" w:rsidP="00150FC4">
      <w:pPr>
        <w:spacing w:line="240" w:lineRule="auto"/>
        <w:jc w:val="both"/>
      </w:pPr>
      <w:r w:rsidRPr="00ED0711">
        <w:rPr>
          <w:b/>
        </w:rPr>
        <w:t>Le pôle pilotage et transformation :</w:t>
      </w:r>
    </w:p>
    <w:p w:rsidR="00150FC4" w:rsidRPr="003F3FFD" w:rsidRDefault="00ED0711" w:rsidP="00150FC4">
      <w:pPr>
        <w:spacing w:line="240" w:lineRule="auto"/>
        <w:jc w:val="both"/>
      </w:pPr>
      <w:r w:rsidRPr="00ED0711">
        <w:t>Chief Operating Office, pilotage et transformation (COO) </w:t>
      </w:r>
    </w:p>
    <w:p w:rsidR="00150FC4" w:rsidRPr="003F3FFD" w:rsidRDefault="00ED0711" w:rsidP="00150FC4">
      <w:pPr>
        <w:spacing w:line="240" w:lineRule="auto"/>
        <w:jc w:val="both"/>
      </w:pPr>
      <w:r w:rsidRPr="00ED0711">
        <w:rPr>
          <w:b/>
        </w:rPr>
        <w:t>Le pôle application, projets et sécurité :</w:t>
      </w:r>
    </w:p>
    <w:p w:rsidR="00150FC4" w:rsidRPr="003F3FFD" w:rsidRDefault="00ED0711" w:rsidP="00150FC4">
      <w:pPr>
        <w:spacing w:line="240" w:lineRule="auto"/>
        <w:jc w:val="both"/>
      </w:pPr>
      <w:r w:rsidRPr="00ED0711">
        <w:t>L</w:t>
      </w:r>
      <w:r w:rsidR="00906441">
        <w:t>a</w:t>
      </w:r>
      <w:r w:rsidRPr="00ED0711">
        <w:t xml:space="preserve"> gestion des grands projets, de l’architecture et de la sécurité (APS)</w:t>
      </w:r>
    </w:p>
    <w:p w:rsidR="00150FC4" w:rsidRPr="003F3FFD" w:rsidRDefault="00ED0711" w:rsidP="00150FC4">
      <w:pPr>
        <w:spacing w:line="240" w:lineRule="auto"/>
        <w:jc w:val="both"/>
      </w:pPr>
      <w:r w:rsidRPr="00ED0711">
        <w:rPr>
          <w:b/>
        </w:rPr>
        <w:t>Le pôle relation clients</w:t>
      </w:r>
      <w:r w:rsidRPr="00ED0711">
        <w:t>:</w:t>
      </w:r>
    </w:p>
    <w:p w:rsidR="00150FC4" w:rsidRPr="003F3FFD" w:rsidRDefault="00ED0711" w:rsidP="00C13AD1">
      <w:pPr>
        <w:pStyle w:val="ListParagraph"/>
        <w:numPr>
          <w:ilvl w:val="0"/>
          <w:numId w:val="14"/>
        </w:numPr>
        <w:spacing w:line="240" w:lineRule="auto"/>
        <w:jc w:val="both"/>
      </w:pPr>
      <w:r w:rsidRPr="00ED0711">
        <w:t>Les Global Account Manager (MKT/GAM) qui coordonne le suivi des projets clients et reporting clients</w:t>
      </w:r>
    </w:p>
    <w:p w:rsidR="00150FC4" w:rsidRPr="003F3FFD" w:rsidRDefault="00ED0711" w:rsidP="00C13AD1">
      <w:pPr>
        <w:pStyle w:val="ListParagraph"/>
        <w:numPr>
          <w:ilvl w:val="0"/>
          <w:numId w:val="14"/>
        </w:numPr>
        <w:spacing w:line="240" w:lineRule="auto"/>
        <w:jc w:val="both"/>
      </w:pPr>
      <w:r w:rsidRPr="00ED0711">
        <w:t>Le pôle  SNO qui est en charge de l’exploitation de SGSS à NANTES.</w:t>
      </w:r>
    </w:p>
    <w:p w:rsidR="00BD7221" w:rsidRPr="00BD7221" w:rsidRDefault="00BD7221" w:rsidP="00C13AD1">
      <w:pPr>
        <w:pStyle w:val="Heading3"/>
        <w:numPr>
          <w:ilvl w:val="0"/>
          <w:numId w:val="4"/>
        </w:numPr>
      </w:pPr>
      <w:bookmarkStart w:id="38" w:name="_Toc302884248"/>
      <w:bookmarkStart w:id="39" w:name="_Toc429053229"/>
      <w:bookmarkStart w:id="40" w:name="_Toc429053594"/>
      <w:bookmarkStart w:id="41" w:name="_Toc429144098"/>
      <w:r w:rsidRPr="00BD7221">
        <w:t>Présentation de l’équipe responsable du pilotage des opérations (OPM)</w:t>
      </w:r>
      <w:bookmarkEnd w:id="38"/>
      <w:bookmarkEnd w:id="39"/>
      <w:bookmarkEnd w:id="40"/>
      <w:bookmarkEnd w:id="41"/>
    </w:p>
    <w:p w:rsidR="00150FC4" w:rsidRPr="003F3FFD" w:rsidRDefault="00ED0711" w:rsidP="00150FC4">
      <w:pPr>
        <w:jc w:val="both"/>
      </w:pPr>
      <w:r w:rsidRPr="00ED0711">
        <w:t>L’équipe OPM (Operations &amp; Monitoring) fournit des services très variés aux différents partenaires de la SOCIETE GENERALE, au sein de GTS dont :</w:t>
      </w:r>
    </w:p>
    <w:p w:rsidR="00150FC4" w:rsidRPr="003F3FFD" w:rsidRDefault="00ED0711" w:rsidP="00150FC4">
      <w:pPr>
        <w:jc w:val="both"/>
      </w:pPr>
      <w:r w:rsidRPr="00ED0711">
        <w:t xml:space="preserve">Le </w:t>
      </w:r>
      <w:r w:rsidRPr="00ED0711">
        <w:rPr>
          <w:b/>
        </w:rPr>
        <w:t xml:space="preserve">Centre de commande des opérations pour </w:t>
      </w:r>
      <w:r w:rsidRPr="00ED0711">
        <w:t>GBIS qui fournit la gestion d’alertes et le support de niveau 1 pour quelques applications</w:t>
      </w:r>
    </w:p>
    <w:p w:rsidR="00150FC4" w:rsidRPr="003F3FFD" w:rsidRDefault="00ED0711" w:rsidP="00150FC4">
      <w:pPr>
        <w:jc w:val="both"/>
      </w:pPr>
      <w:r w:rsidRPr="00ED0711">
        <w:rPr>
          <w:b/>
        </w:rPr>
        <w:t xml:space="preserve">L’ingénierie et la maintenance pour des technologies transverses  </w:t>
      </w:r>
      <w:r w:rsidRPr="00ED0711">
        <w:t>notamment l’ordonnancement, le monitoring, les outils de sécurité et d’automatisation</w:t>
      </w:r>
    </w:p>
    <w:p w:rsidR="00150FC4" w:rsidRPr="003F3FFD" w:rsidRDefault="00ED0711" w:rsidP="00150FC4">
      <w:pPr>
        <w:jc w:val="both"/>
      </w:pPr>
      <w:r w:rsidRPr="00ED0711">
        <w:rPr>
          <w:b/>
        </w:rPr>
        <w:t xml:space="preserve">Le support d’intégration des applications </w:t>
      </w:r>
      <w:r w:rsidRPr="00ED0711">
        <w:t>SGSS</w:t>
      </w:r>
    </w:p>
    <w:p w:rsidR="00150FC4" w:rsidRPr="003F3FFD" w:rsidRDefault="00ED0711" w:rsidP="00150FC4">
      <w:pPr>
        <w:jc w:val="both"/>
      </w:pPr>
      <w:r w:rsidRPr="00ED0711">
        <w:rPr>
          <w:b/>
        </w:rPr>
        <w:t>Le packaging des applications bureautiques/Citrix</w:t>
      </w:r>
    </w:p>
    <w:p w:rsidR="00150FC4" w:rsidRPr="003F3FFD" w:rsidRDefault="00ED0711" w:rsidP="00150FC4">
      <w:pPr>
        <w:jc w:val="both"/>
      </w:pPr>
      <w:r w:rsidRPr="00ED0711">
        <w:rPr>
          <w:b/>
        </w:rPr>
        <w:lastRenderedPageBreak/>
        <w:t xml:space="preserve">La tour de contrôle de la production pour le périmètre GBIS </w:t>
      </w:r>
      <w:r w:rsidRPr="00ED0711">
        <w:t>ou j’ai effectué mon stage qui a pour principales missions :</w:t>
      </w:r>
    </w:p>
    <w:p w:rsidR="00150FC4" w:rsidRPr="003F3FFD" w:rsidRDefault="00ED0711" w:rsidP="00C13AD1">
      <w:pPr>
        <w:pStyle w:val="ListParagraph"/>
        <w:numPr>
          <w:ilvl w:val="0"/>
          <w:numId w:val="15"/>
        </w:numPr>
        <w:jc w:val="both"/>
      </w:pPr>
      <w:r w:rsidRPr="00ED0711">
        <w:t xml:space="preserve">Définir et contrôler l’ensemble des processus de production (Incident, Change, Release, Problem) </w:t>
      </w:r>
    </w:p>
    <w:p w:rsidR="00150FC4" w:rsidRPr="003F3FFD" w:rsidRDefault="00ED0711" w:rsidP="00C13AD1">
      <w:pPr>
        <w:pStyle w:val="ListParagraph"/>
        <w:numPr>
          <w:ilvl w:val="0"/>
          <w:numId w:val="15"/>
        </w:numPr>
        <w:jc w:val="both"/>
      </w:pPr>
      <w:r w:rsidRPr="00ED0711">
        <w:t>Contrôler l’ensemble des opérations de production de GTS pour GBIS, incluant les week-ends infra et leur préparation</w:t>
      </w:r>
    </w:p>
    <w:p w:rsidR="00150FC4" w:rsidRPr="003F3FFD" w:rsidRDefault="00ED0711" w:rsidP="00C13AD1">
      <w:pPr>
        <w:pStyle w:val="ListParagraph"/>
        <w:numPr>
          <w:ilvl w:val="0"/>
          <w:numId w:val="15"/>
        </w:numPr>
        <w:jc w:val="both"/>
      </w:pPr>
      <w:r w:rsidRPr="00ED0711">
        <w:t>Coordonner l’expertise des équipes GTS (MKT, TFO, EUS et RET) sur la gestion et la résolution des incidents</w:t>
      </w:r>
    </w:p>
    <w:p w:rsidR="00BD7221" w:rsidRDefault="00ED0711" w:rsidP="00C13AD1">
      <w:pPr>
        <w:pStyle w:val="ListParagraph"/>
        <w:numPr>
          <w:ilvl w:val="0"/>
          <w:numId w:val="15"/>
        </w:numPr>
        <w:jc w:val="both"/>
      </w:pPr>
      <w:r w:rsidRPr="00ED0711">
        <w:t>Fournir les tableaux bords pertinents sur la production, assurer le reporting sur les processus de production.</w:t>
      </w:r>
    </w:p>
    <w:p w:rsidR="00BD7221" w:rsidRDefault="00BD7221" w:rsidP="005D1CA6"/>
    <w:p w:rsidR="00BD7221" w:rsidRDefault="00BD7221">
      <w:pPr>
        <w:spacing w:before="0" w:after="200"/>
      </w:pPr>
      <w:r>
        <w:br w:type="page"/>
      </w:r>
    </w:p>
    <w:p w:rsidR="00BD7221" w:rsidRDefault="00BD7221" w:rsidP="005D1CA6"/>
    <w:p w:rsidR="00BD7221" w:rsidRDefault="00BB38A5" w:rsidP="00C13AD1">
      <w:pPr>
        <w:pStyle w:val="Title"/>
        <w:numPr>
          <w:ilvl w:val="0"/>
          <w:numId w:val="8"/>
        </w:numPr>
      </w:pPr>
      <w:bookmarkStart w:id="42" w:name="_Toc429053230"/>
      <w:bookmarkStart w:id="43" w:name="_Toc429053595"/>
      <w:bookmarkStart w:id="44" w:name="_Toc429144099"/>
      <w:r>
        <w:t xml:space="preserve">Le Projet : </w:t>
      </w:r>
      <w:r w:rsidR="00BD7221" w:rsidRPr="003F3FFD">
        <w:t>Déploiement d’un nouvel outil de gestion de l’IT</w:t>
      </w:r>
      <w:bookmarkEnd w:id="42"/>
      <w:bookmarkEnd w:id="43"/>
      <w:bookmarkEnd w:id="44"/>
      <w:r w:rsidR="00BD7221" w:rsidRPr="003F3FFD">
        <w:t xml:space="preserve"> </w:t>
      </w:r>
    </w:p>
    <w:p w:rsidR="00BD7221" w:rsidRDefault="00BD7221" w:rsidP="00BD7221"/>
    <w:p w:rsidR="00BD7221" w:rsidRDefault="00BD7221" w:rsidP="00C13AD1">
      <w:pPr>
        <w:pStyle w:val="Heading2"/>
        <w:numPr>
          <w:ilvl w:val="0"/>
          <w:numId w:val="2"/>
        </w:numPr>
      </w:pPr>
      <w:bookmarkStart w:id="45" w:name="_Toc429053231"/>
      <w:bookmarkStart w:id="46" w:name="_Toc429053596"/>
      <w:bookmarkStart w:id="47" w:name="_Toc429144100"/>
      <w:r w:rsidRPr="00BD7221">
        <w:t>Contexte</w:t>
      </w:r>
      <w:bookmarkEnd w:id="45"/>
      <w:bookmarkEnd w:id="46"/>
      <w:bookmarkEnd w:id="47"/>
      <w:r w:rsidRPr="00BD7221">
        <w:t> </w:t>
      </w:r>
    </w:p>
    <w:p w:rsidR="00150FC4" w:rsidRPr="00150FC4" w:rsidRDefault="00ED0711" w:rsidP="00150FC4">
      <w:pPr>
        <w:jc w:val="both"/>
      </w:pPr>
      <w:r w:rsidRPr="00ED0711">
        <w:t xml:space="preserve">Mon stage au sein de la SOCIETE GENERALE a débuté le 9 Mars 2015. La première semaine fût consacrée à </w:t>
      </w:r>
      <w:r w:rsidR="00906441">
        <w:t>ma</w:t>
      </w:r>
      <w:r w:rsidRPr="00ED0711">
        <w:t xml:space="preserve"> formation avant de débuter </w:t>
      </w:r>
      <w:r w:rsidR="00906441">
        <w:t>mes</w:t>
      </w:r>
      <w:r w:rsidRPr="00ED0711">
        <w:t xml:space="preserve"> missions.</w:t>
      </w:r>
    </w:p>
    <w:p w:rsidR="00150FC4" w:rsidRPr="00150FC4" w:rsidRDefault="00ED0711" w:rsidP="00150FC4">
      <w:pPr>
        <w:jc w:val="both"/>
      </w:pPr>
      <w:r w:rsidRPr="00ED0711">
        <w:t xml:space="preserve">Durant cette semaine, différents interlocuteurs </w:t>
      </w:r>
      <w:r w:rsidR="00906441">
        <w:t>m’ont présenté</w:t>
      </w:r>
      <w:r w:rsidRPr="00ED0711">
        <w:t xml:space="preserve"> leurs différentes fonctions.</w:t>
      </w:r>
    </w:p>
    <w:p w:rsidR="00150FC4" w:rsidRPr="00150FC4" w:rsidRDefault="00ED0711" w:rsidP="00150FC4">
      <w:pPr>
        <w:jc w:val="both"/>
      </w:pPr>
      <w:r w:rsidRPr="00ED0711">
        <w:t xml:space="preserve">Le premier jour était consacré à la présentation du groupe, de ses métiers et des différentes entités qui constituent le réseau de la SOCIETE GENERALE. </w:t>
      </w:r>
    </w:p>
    <w:p w:rsidR="00150FC4" w:rsidRPr="00150FC4" w:rsidRDefault="00ED0711" w:rsidP="00150FC4">
      <w:pPr>
        <w:jc w:val="both"/>
      </w:pPr>
      <w:r w:rsidRPr="00ED0711">
        <w:t xml:space="preserve">Les jours suivants, nous avons eu droit à une présentation du projet et un aperçu des missions qui </w:t>
      </w:r>
      <w:r w:rsidR="00906441">
        <w:t>m’</w:t>
      </w:r>
      <w:r w:rsidRPr="00ED0711">
        <w:t xml:space="preserve">ont été attribuées. Sachant que le projet concerne exclusivement le département informatique du groupe SOCIETE GENERALE, il était primordial de bien comprendre le fonctionnement et la gestion de son </w:t>
      </w:r>
      <w:r w:rsidR="00906441">
        <w:t>infrastructure</w:t>
      </w:r>
      <w:r w:rsidRPr="00ED0711">
        <w:t xml:space="preserve">. </w:t>
      </w:r>
    </w:p>
    <w:p w:rsidR="00BD7221" w:rsidRDefault="00BD7221" w:rsidP="00BD7221"/>
    <w:p w:rsidR="00BD7221" w:rsidRDefault="00BD7221" w:rsidP="00C13AD1">
      <w:pPr>
        <w:pStyle w:val="Heading3"/>
        <w:numPr>
          <w:ilvl w:val="0"/>
          <w:numId w:val="5"/>
        </w:numPr>
      </w:pPr>
      <w:bookmarkStart w:id="48" w:name="_Toc302884251"/>
      <w:bookmarkStart w:id="49" w:name="_Toc429053232"/>
      <w:bookmarkStart w:id="50" w:name="_Toc429053597"/>
      <w:bookmarkStart w:id="51" w:name="_Toc429144101"/>
      <w:r w:rsidRPr="00BD7221">
        <w:rPr>
          <w:rFonts w:eastAsiaTheme="minorHAnsi"/>
        </w:rPr>
        <w:t>Le département informatique de le SOCIETE GENERALE</w:t>
      </w:r>
      <w:bookmarkEnd w:id="48"/>
      <w:bookmarkEnd w:id="49"/>
      <w:bookmarkEnd w:id="50"/>
      <w:bookmarkEnd w:id="51"/>
    </w:p>
    <w:p w:rsidR="00BD7221" w:rsidRPr="00BD7221" w:rsidRDefault="00BD7221" w:rsidP="00BD7221">
      <w:pPr>
        <w:rPr>
          <w:b/>
          <w:u w:val="single"/>
        </w:rPr>
      </w:pPr>
      <w:r w:rsidRPr="00BD7221">
        <w:rPr>
          <w:b/>
          <w:u w:val="single"/>
        </w:rPr>
        <w:t>ITIL</w:t>
      </w:r>
    </w:p>
    <w:p w:rsidR="00DE6694" w:rsidRDefault="00ED0711">
      <w:pPr>
        <w:jc w:val="both"/>
      </w:pPr>
      <w:r w:rsidRPr="00ED0711">
        <w:t>Le département informatique de la société générale est aligné ITIL (Information Technology Infrastructure Library) autrement dit Bibliothèque pour l’infrastructure des technologies de l’information. C’est un ensemble d’ouvrages recensant les bonnes pratiques pour le management des services informatiques (ITSM). Ce référentiel a été édicté initialement par l’office public britannique du commerce (OGC) qui maintenant est utilisé par presque toutes les grandes entreprises car il permet une meilleure traçabilité de l’ensemble des actions du département informatique ainsi qu’une amélioration des arbitrages tactiques et une meilleure orientation du service IT vers les besoins et la satisfaction des clients.</w:t>
      </w:r>
    </w:p>
    <w:p w:rsidR="00DE6694" w:rsidRDefault="00ED0711">
      <w:pPr>
        <w:jc w:val="both"/>
      </w:pPr>
      <w:r w:rsidRPr="00ED0711">
        <w:t>De plus, ITIL permet de contrôler le niveau de qualité des services fournis en se basant sur la norme BS15000 (première norme de gestion des Services Informatiques formelle et internationale).</w:t>
      </w:r>
    </w:p>
    <w:p w:rsidR="00DE6694" w:rsidRDefault="00ED0711">
      <w:pPr>
        <w:jc w:val="both"/>
      </w:pPr>
      <w:r w:rsidRPr="00ED0711">
        <w:t xml:space="preserve">On entend par service, l’ensemble des moyens mis en œuvre pour produire de la valeur pour un client, sans que celui-ci n’en supporte ni les coûts spécifiques et supplémentaires ni les risques associés. </w:t>
      </w:r>
    </w:p>
    <w:p w:rsidR="00DE6694" w:rsidRDefault="00ED0711">
      <w:pPr>
        <w:jc w:val="both"/>
        <w:rPr>
          <w:rFonts w:cstheme="minorHAnsi"/>
        </w:rPr>
      </w:pPr>
      <w:r w:rsidRPr="00ED0711">
        <w:rPr>
          <w:rFonts w:cstheme="minorHAnsi"/>
        </w:rPr>
        <w:t>Par conséquent, une relation client fournisseur est établie. Le fournisseur du service pouvant être interne ou externe à l’entreprise. Pour illustrer l’idée d’un service, en voici une liste non exhaustive :</w:t>
      </w:r>
    </w:p>
    <w:p w:rsidR="00DE6694" w:rsidRDefault="00ED0711" w:rsidP="00C13AD1">
      <w:pPr>
        <w:pStyle w:val="ListParagraph"/>
        <w:numPr>
          <w:ilvl w:val="0"/>
          <w:numId w:val="16"/>
        </w:numPr>
        <w:jc w:val="both"/>
        <w:rPr>
          <w:rFonts w:cstheme="minorHAnsi"/>
        </w:rPr>
      </w:pPr>
      <w:r w:rsidRPr="00ED0711">
        <w:rPr>
          <w:rFonts w:cstheme="minorHAnsi"/>
        </w:rPr>
        <w:t>Services d’hébergement (Applications, bases de données, sites internet,…)</w:t>
      </w:r>
    </w:p>
    <w:p w:rsidR="00DE6694" w:rsidRDefault="00ED0711" w:rsidP="00C13AD1">
      <w:pPr>
        <w:pStyle w:val="ListParagraph"/>
        <w:numPr>
          <w:ilvl w:val="0"/>
          <w:numId w:val="16"/>
        </w:numPr>
        <w:jc w:val="both"/>
        <w:rPr>
          <w:rFonts w:cstheme="minorHAnsi"/>
        </w:rPr>
      </w:pPr>
      <w:r w:rsidRPr="00ED0711">
        <w:rPr>
          <w:rFonts w:cstheme="minorHAnsi"/>
        </w:rPr>
        <w:t>Service de support et maintenance applicatif</w:t>
      </w:r>
    </w:p>
    <w:p w:rsidR="00DE6694" w:rsidRDefault="00ED0711" w:rsidP="00C13AD1">
      <w:pPr>
        <w:pStyle w:val="ListParagraph"/>
        <w:numPr>
          <w:ilvl w:val="0"/>
          <w:numId w:val="16"/>
        </w:numPr>
        <w:jc w:val="both"/>
        <w:rPr>
          <w:rFonts w:cstheme="minorHAnsi"/>
        </w:rPr>
      </w:pPr>
      <w:r w:rsidRPr="00ED0711">
        <w:rPr>
          <w:rFonts w:cstheme="minorHAnsi"/>
        </w:rPr>
        <w:t>Service de messagerie</w:t>
      </w:r>
    </w:p>
    <w:p w:rsidR="00DE6694" w:rsidRDefault="00ED0711">
      <w:pPr>
        <w:jc w:val="both"/>
        <w:rPr>
          <w:rFonts w:cstheme="minorHAnsi"/>
        </w:rPr>
      </w:pPr>
      <w:r w:rsidRPr="00ED0711">
        <w:rPr>
          <w:rFonts w:cstheme="minorHAnsi"/>
        </w:rPr>
        <w:lastRenderedPageBreak/>
        <w:t>ITIL propose de</w:t>
      </w:r>
      <w:r w:rsidR="00906441">
        <w:rPr>
          <w:rFonts w:cstheme="minorHAnsi"/>
        </w:rPr>
        <w:t>s</w:t>
      </w:r>
      <w:r w:rsidRPr="00ED0711">
        <w:rPr>
          <w:rFonts w:cstheme="minorHAnsi"/>
        </w:rPr>
        <w:t xml:space="preserve"> bonnes pratiques pour gérer chaque phase du cycle de vie de service et pour coordonner l’expertise de tous les acteurs en mettant en place des processus et des responsabilités.</w:t>
      </w:r>
    </w:p>
    <w:p w:rsidR="00BD7221" w:rsidRPr="00BD7221" w:rsidRDefault="00BD7221" w:rsidP="00BD7221">
      <w:pPr>
        <w:rPr>
          <w:b/>
          <w:u w:val="single"/>
        </w:rPr>
      </w:pPr>
      <w:r w:rsidRPr="00BD7221">
        <w:rPr>
          <w:b/>
          <w:u w:val="single"/>
        </w:rPr>
        <w:t>ITSM</w:t>
      </w:r>
    </w:p>
    <w:p w:rsidR="00DE6694" w:rsidRDefault="00ED0711">
      <w:pPr>
        <w:spacing w:line="240" w:lineRule="auto"/>
        <w:jc w:val="both"/>
        <w:rPr>
          <w:iCs/>
        </w:rPr>
      </w:pPr>
      <w:r w:rsidRPr="00ED0711">
        <w:t>La SOCIETE GENERALE est axé</w:t>
      </w:r>
      <w:r w:rsidR="00906441">
        <w:t>e</w:t>
      </w:r>
      <w:r w:rsidRPr="00ED0711">
        <w:t xml:space="preserve"> principalement sur la gestion des </w:t>
      </w:r>
      <w:r w:rsidRPr="00ED0711">
        <w:rPr>
          <w:b/>
        </w:rPr>
        <w:t>Incidents</w:t>
      </w:r>
      <w:r w:rsidRPr="00ED0711">
        <w:t xml:space="preserve">, des </w:t>
      </w:r>
      <w:r w:rsidRPr="00ED0711">
        <w:rPr>
          <w:b/>
        </w:rPr>
        <w:t>Problèmes</w:t>
      </w:r>
      <w:r w:rsidRPr="00ED0711">
        <w:t xml:space="preserve"> et des </w:t>
      </w:r>
      <w:r w:rsidRPr="00ED0711">
        <w:rPr>
          <w:b/>
        </w:rPr>
        <w:t>Changements</w:t>
      </w:r>
      <w:r w:rsidR="00906441">
        <w:t>.</w:t>
      </w:r>
    </w:p>
    <w:p w:rsidR="00DE6694" w:rsidRDefault="00ED0711">
      <w:pPr>
        <w:spacing w:line="240" w:lineRule="auto"/>
        <w:jc w:val="both"/>
        <w:rPr>
          <w:iCs/>
        </w:rPr>
      </w:pPr>
      <w:r w:rsidRPr="00ED0711">
        <w:rPr>
          <w:iCs/>
        </w:rPr>
        <w:t xml:space="preserve">La </w:t>
      </w:r>
      <w:r w:rsidRPr="00ED0711">
        <w:rPr>
          <w:b/>
          <w:iCs/>
        </w:rPr>
        <w:t xml:space="preserve">gestion des incidents </w:t>
      </w:r>
      <w:r w:rsidRPr="00ED0711">
        <w:rPr>
          <w:iCs/>
        </w:rPr>
        <w:t>est l’un des processus des bonnes pratiques d’ITIL concernant</w:t>
      </w:r>
      <w:r w:rsidR="00906441">
        <w:rPr>
          <w:iCs/>
        </w:rPr>
        <w:t xml:space="preserve"> </w:t>
      </w:r>
      <w:r w:rsidRPr="00ED0711">
        <w:rPr>
          <w:iCs/>
        </w:rPr>
        <w:t xml:space="preserve">« l’Exploitation de services ». Ce processus permet de remettre en services des applications endommagées dans un délai restreint en minimisant l’impact sur les utilisateurs. </w:t>
      </w:r>
    </w:p>
    <w:p w:rsidR="00DE6694" w:rsidRDefault="00ED0711">
      <w:pPr>
        <w:spacing w:line="240" w:lineRule="auto"/>
        <w:jc w:val="both"/>
        <w:rPr>
          <w:iCs/>
        </w:rPr>
      </w:pPr>
      <w:r w:rsidRPr="00ED0711">
        <w:rPr>
          <w:iCs/>
        </w:rPr>
        <w:t>Le cycle de vie de la gestion d’incidents tourne autour de :</w:t>
      </w:r>
    </w:p>
    <w:p w:rsidR="00DE6694" w:rsidRDefault="00ED0711" w:rsidP="00C13AD1">
      <w:pPr>
        <w:pStyle w:val="ListParagraph"/>
        <w:numPr>
          <w:ilvl w:val="0"/>
          <w:numId w:val="17"/>
        </w:numPr>
        <w:spacing w:line="240" w:lineRule="auto"/>
        <w:jc w:val="both"/>
        <w:rPr>
          <w:iCs/>
        </w:rPr>
      </w:pPr>
      <w:r w:rsidRPr="00ED0711">
        <w:rPr>
          <w:iCs/>
        </w:rPr>
        <w:t xml:space="preserve">La détection et enregistrement de l’incident </w:t>
      </w:r>
    </w:p>
    <w:p w:rsidR="00DE6694" w:rsidRDefault="00ED0711" w:rsidP="00C13AD1">
      <w:pPr>
        <w:pStyle w:val="ListParagraph"/>
        <w:numPr>
          <w:ilvl w:val="0"/>
          <w:numId w:val="17"/>
        </w:numPr>
        <w:spacing w:line="240" w:lineRule="auto"/>
        <w:jc w:val="both"/>
        <w:rPr>
          <w:iCs/>
        </w:rPr>
      </w:pPr>
      <w:r w:rsidRPr="00ED0711">
        <w:rPr>
          <w:iCs/>
        </w:rPr>
        <w:t>La Classification et communication</w:t>
      </w:r>
    </w:p>
    <w:p w:rsidR="00DE6694" w:rsidRDefault="00ED0711" w:rsidP="00C13AD1">
      <w:pPr>
        <w:pStyle w:val="ListParagraph"/>
        <w:numPr>
          <w:ilvl w:val="0"/>
          <w:numId w:val="17"/>
        </w:numPr>
        <w:spacing w:line="240" w:lineRule="auto"/>
        <w:jc w:val="both"/>
        <w:rPr>
          <w:iCs/>
        </w:rPr>
      </w:pPr>
      <w:r w:rsidRPr="00ED0711">
        <w:rPr>
          <w:iCs/>
        </w:rPr>
        <w:t>L’investigation</w:t>
      </w:r>
    </w:p>
    <w:p w:rsidR="00DE6694" w:rsidRDefault="00ED0711" w:rsidP="00C13AD1">
      <w:pPr>
        <w:pStyle w:val="ListParagraph"/>
        <w:numPr>
          <w:ilvl w:val="0"/>
          <w:numId w:val="17"/>
        </w:numPr>
        <w:spacing w:line="240" w:lineRule="auto"/>
        <w:jc w:val="both"/>
        <w:rPr>
          <w:iCs/>
        </w:rPr>
      </w:pPr>
      <w:r w:rsidRPr="00ED0711">
        <w:rPr>
          <w:iCs/>
        </w:rPr>
        <w:t>La Résolution</w:t>
      </w:r>
    </w:p>
    <w:p w:rsidR="00DE6694" w:rsidRDefault="00ED0711" w:rsidP="00C13AD1">
      <w:pPr>
        <w:pStyle w:val="ListParagraph"/>
        <w:numPr>
          <w:ilvl w:val="0"/>
          <w:numId w:val="17"/>
        </w:numPr>
        <w:spacing w:line="240" w:lineRule="auto"/>
        <w:jc w:val="both"/>
        <w:rPr>
          <w:iCs/>
        </w:rPr>
      </w:pPr>
      <w:r w:rsidRPr="00ED0711">
        <w:rPr>
          <w:iCs/>
        </w:rPr>
        <w:t>La Clôture de l’incident</w:t>
      </w:r>
    </w:p>
    <w:p w:rsidR="00DE6694" w:rsidRDefault="00DE6694">
      <w:pPr>
        <w:spacing w:line="240" w:lineRule="auto"/>
        <w:jc w:val="both"/>
        <w:rPr>
          <w:iCs/>
        </w:rPr>
      </w:pPr>
    </w:p>
    <w:p w:rsidR="00DE6694" w:rsidRDefault="00ED0711">
      <w:pPr>
        <w:spacing w:line="240" w:lineRule="auto"/>
        <w:jc w:val="both"/>
        <w:rPr>
          <w:iCs/>
        </w:rPr>
      </w:pPr>
      <w:r w:rsidRPr="00ED0711">
        <w:rPr>
          <w:iCs/>
        </w:rPr>
        <w:t>Ces incidents sont déclarés soit par appels soit par mails au service manager (service de la tour de contrôle de MARKET) dont le rôle est de communiquer rapidement sur l’incident, de fournir des statuts réguliers sur l’avancement de ce dernier et de mobiliser les équipes techniques qui sont en charge d’investiguer et de résoudre l’incident.</w:t>
      </w:r>
    </w:p>
    <w:p w:rsidR="00DE6694" w:rsidRDefault="00DE6694">
      <w:pPr>
        <w:spacing w:line="240" w:lineRule="auto"/>
        <w:jc w:val="both"/>
        <w:rPr>
          <w:iCs/>
        </w:rPr>
      </w:pPr>
    </w:p>
    <w:p w:rsidR="00DE6694" w:rsidRDefault="00ED0711">
      <w:pPr>
        <w:spacing w:line="240" w:lineRule="auto"/>
        <w:jc w:val="both"/>
        <w:rPr>
          <w:iCs/>
        </w:rPr>
      </w:pPr>
      <w:r w:rsidRPr="00ED0711">
        <w:rPr>
          <w:iCs/>
        </w:rPr>
        <w:t xml:space="preserve">Le second processus concerne la </w:t>
      </w:r>
      <w:r w:rsidRPr="00ED0711">
        <w:rPr>
          <w:b/>
          <w:iCs/>
        </w:rPr>
        <w:t>gestion des problèmes</w:t>
      </w:r>
      <w:r w:rsidRPr="00ED0711">
        <w:rPr>
          <w:iCs/>
        </w:rPr>
        <w:t xml:space="preserve">. </w:t>
      </w:r>
    </w:p>
    <w:p w:rsidR="00DE6694" w:rsidRDefault="00ED0711">
      <w:pPr>
        <w:spacing w:line="240" w:lineRule="auto"/>
        <w:jc w:val="both"/>
        <w:rPr>
          <w:iCs/>
        </w:rPr>
      </w:pPr>
      <w:r w:rsidRPr="00ED0711">
        <w:rPr>
          <w:iCs/>
        </w:rPr>
        <w:t>Un problème correspond à la recherche d’une cause réelle d’un incident significatif, récurrent ou de plusieurs incidents présentant les mêmes symptômes et impactant le bon fonctionnement de l’IT. Il est initié principalement à la fermeture d’un incident et a pour objectif d’anticiper les incidents potentiels par des mesures correctives afin qu’il ne se reproduise plus.</w:t>
      </w:r>
    </w:p>
    <w:p w:rsidR="00DE6694" w:rsidRDefault="00DE6694">
      <w:pPr>
        <w:spacing w:line="240" w:lineRule="auto"/>
        <w:jc w:val="both"/>
        <w:rPr>
          <w:iCs/>
        </w:rPr>
      </w:pPr>
    </w:p>
    <w:p w:rsidR="00DE6694" w:rsidRDefault="00ED0711">
      <w:pPr>
        <w:spacing w:line="240" w:lineRule="auto"/>
        <w:jc w:val="both"/>
      </w:pPr>
      <w:r w:rsidRPr="00ED0711">
        <w:t xml:space="preserve">La </w:t>
      </w:r>
      <w:r w:rsidRPr="00ED0711">
        <w:rPr>
          <w:b/>
        </w:rPr>
        <w:t>gestion des changements</w:t>
      </w:r>
      <w:r w:rsidRPr="00ED0711">
        <w:t xml:space="preserve"> est un processus lié à la transition des services.</w:t>
      </w:r>
    </w:p>
    <w:p w:rsidR="00DE6694" w:rsidRDefault="00ED0711">
      <w:pPr>
        <w:spacing w:line="240" w:lineRule="auto"/>
        <w:jc w:val="both"/>
      </w:pPr>
      <w:r w:rsidRPr="00ED0711">
        <w:t xml:space="preserve">Il correspond à l’analyse, le tracé et l’enregistrement de toutes actions réalisées qu’il s’agisse de modification, création ou suppression de l’un des composants de l’infrastructure du système d’information (Serveurs, base de données, service, réseau). Il nous permet de déterminer si un incident est dû à un changement. </w:t>
      </w:r>
    </w:p>
    <w:p w:rsidR="00DE6694" w:rsidRDefault="00DE6694">
      <w:pPr>
        <w:spacing w:line="240" w:lineRule="auto"/>
        <w:jc w:val="both"/>
      </w:pPr>
    </w:p>
    <w:p w:rsidR="00DE6694" w:rsidRDefault="00ED0711">
      <w:pPr>
        <w:spacing w:line="240" w:lineRule="auto"/>
        <w:jc w:val="both"/>
      </w:pPr>
      <w:r w:rsidRPr="00ED0711">
        <w:t>Pour un pilotage efficace des différentes entités de l’IT, il est nécessaire de faire le bilan des différentes activités, et à utiliser ces données pour se fixer de nouveaux objectifs et améliorer les indicateurs de performance. Le reporting constitue l’une des principales activités de l’IT dans la mesure où il dresse une analyse de l’état des services fournit, des performances réalisées et surtout, d’établir des préconisations.</w:t>
      </w:r>
    </w:p>
    <w:p w:rsidR="00DE6694" w:rsidRDefault="00DE6694">
      <w:pPr>
        <w:spacing w:line="240" w:lineRule="auto"/>
        <w:jc w:val="both"/>
      </w:pPr>
    </w:p>
    <w:p w:rsidR="00DE6694" w:rsidRDefault="00ED0711">
      <w:pPr>
        <w:spacing w:line="240" w:lineRule="auto"/>
        <w:jc w:val="both"/>
      </w:pPr>
      <w:r w:rsidRPr="00ED0711">
        <w:t>En vue de sortir les clés de performances voulues, les informations sont collectées à partir de différents outils tel qu</w:t>
      </w:r>
      <w:r w:rsidR="00B05A0C">
        <w:t>’</w:t>
      </w:r>
      <w:r w:rsidR="008E53ED">
        <w:t>ITRACK</w:t>
      </w:r>
      <w:r w:rsidRPr="00ED0711">
        <w:t xml:space="preserve"> qui constitue la source de données primaires de toutes les données requises.</w:t>
      </w:r>
    </w:p>
    <w:p w:rsidR="00DE6694" w:rsidRDefault="00DE6694">
      <w:pPr>
        <w:spacing w:line="240" w:lineRule="auto"/>
        <w:jc w:val="both"/>
      </w:pPr>
    </w:p>
    <w:p w:rsidR="00DE6694" w:rsidRDefault="008E53ED">
      <w:pPr>
        <w:spacing w:line="240" w:lineRule="auto"/>
        <w:jc w:val="both"/>
        <w:rPr>
          <w:b/>
          <w:u w:val="single"/>
        </w:rPr>
      </w:pPr>
      <w:r>
        <w:rPr>
          <w:b/>
          <w:u w:val="single"/>
        </w:rPr>
        <w:lastRenderedPageBreak/>
        <w:t>ITRACK</w:t>
      </w:r>
      <w:r w:rsidR="00150FC4" w:rsidRPr="00150FC4">
        <w:rPr>
          <w:b/>
          <w:u w:val="single"/>
        </w:rPr>
        <w:t> </w:t>
      </w:r>
      <w:r w:rsidR="00ED0711" w:rsidRPr="00ED0711">
        <w:rPr>
          <w:b/>
          <w:u w:val="single"/>
        </w:rPr>
        <w:t xml:space="preserve">  </w:t>
      </w:r>
    </w:p>
    <w:p w:rsidR="00DE6694" w:rsidRDefault="008E53ED">
      <w:pPr>
        <w:spacing w:line="240" w:lineRule="auto"/>
        <w:jc w:val="both"/>
        <w:rPr>
          <w:iCs/>
        </w:rPr>
      </w:pPr>
      <w:r>
        <w:rPr>
          <w:iCs/>
        </w:rPr>
        <w:t>ITRACK</w:t>
      </w:r>
      <w:r w:rsidR="00ED0711" w:rsidRPr="00ED0711">
        <w:rPr>
          <w:iCs/>
        </w:rPr>
        <w:t xml:space="preserve"> est une solution administrative centralisée pour partager entre les équipes de support IT, les informations concernant les activités liées aux processus de changement, appelés REL (release), de problèmes et d’incidents via le principe du « ticket ».</w:t>
      </w:r>
    </w:p>
    <w:p w:rsidR="00DE6694" w:rsidRDefault="00ED0711">
      <w:pPr>
        <w:spacing w:line="240" w:lineRule="auto"/>
        <w:jc w:val="both"/>
      </w:pPr>
      <w:r w:rsidRPr="00ED0711">
        <w:t xml:space="preserve">Le ticket émis par </w:t>
      </w:r>
      <w:r w:rsidR="008E53ED">
        <w:t>ITRACK</w:t>
      </w:r>
      <w:r w:rsidRPr="00ED0711">
        <w:t xml:space="preserve"> s’appelle un « Case ». Toutes les demandes de l’IT passent par cet outil. Ce dernier, permet de voir le statut sur l’avancée de la requête d’un utilisateur ainsi que l’équipe ou la personne à qui le ticket a été assigné.</w:t>
      </w:r>
    </w:p>
    <w:p w:rsidR="003E7F07" w:rsidRDefault="003E7F07" w:rsidP="003E7F07">
      <w:pPr>
        <w:spacing w:line="240" w:lineRule="auto"/>
        <w:jc w:val="center"/>
      </w:pPr>
      <w:r w:rsidRPr="003E7F07">
        <w:drawing>
          <wp:inline distT="0" distB="0" distL="0" distR="0">
            <wp:extent cx="5760720" cy="4172741"/>
            <wp:effectExtent l="19050" t="19050" r="11430" b="18259"/>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60720" cy="4172741"/>
                    </a:xfrm>
                    <a:prstGeom prst="rect">
                      <a:avLst/>
                    </a:prstGeom>
                    <a:noFill/>
                    <a:ln w="9525">
                      <a:solidFill>
                        <a:schemeClr val="tx1"/>
                      </a:solidFill>
                      <a:miter lim="800000"/>
                      <a:headEnd/>
                      <a:tailEnd/>
                    </a:ln>
                  </pic:spPr>
                </pic:pic>
              </a:graphicData>
            </a:graphic>
          </wp:inline>
        </w:drawing>
      </w:r>
    </w:p>
    <w:p w:rsidR="000A72BF" w:rsidRPr="00150FC4" w:rsidRDefault="000A72BF" w:rsidP="000A72BF">
      <w:pPr>
        <w:pStyle w:val="Subtitle"/>
        <w:rPr>
          <w:rFonts w:eastAsia="Calibri"/>
        </w:rPr>
      </w:pPr>
      <w:bookmarkStart w:id="52" w:name="_Toc429143852"/>
      <w:r w:rsidRPr="00ED0711">
        <w:rPr>
          <w:rFonts w:eastAsia="Calibri"/>
        </w:rPr>
        <w:t>Figure</w:t>
      </w:r>
      <w:r w:rsidR="001F2D5E">
        <w:rPr>
          <w:rFonts w:eastAsia="Calibri"/>
        </w:rPr>
        <w:t xml:space="preserve"> </w:t>
      </w:r>
      <w:r w:rsidRPr="00ED0711">
        <w:rPr>
          <w:rFonts w:eastAsia="Calibri"/>
        </w:rPr>
        <w:t>1</w:t>
      </w:r>
      <w:r>
        <w:rPr>
          <w:rFonts w:eastAsia="Calibri"/>
        </w:rPr>
        <w:t>0</w:t>
      </w:r>
      <w:r w:rsidRPr="00ED0711">
        <w:rPr>
          <w:rFonts w:eastAsia="Calibri"/>
        </w:rPr>
        <w:t xml:space="preserve">: </w:t>
      </w:r>
      <w:r>
        <w:rPr>
          <w:rFonts w:eastAsia="Calibri"/>
        </w:rPr>
        <w:t xml:space="preserve">Exemple de création de « case » dans </w:t>
      </w:r>
      <w:proofErr w:type="spellStart"/>
      <w:r>
        <w:rPr>
          <w:rFonts w:eastAsia="Calibri"/>
        </w:rPr>
        <w:t>iTrack</w:t>
      </w:r>
      <w:bookmarkEnd w:id="52"/>
      <w:proofErr w:type="spellEnd"/>
    </w:p>
    <w:p w:rsidR="00BD7221" w:rsidRDefault="00BD7221" w:rsidP="00BD7221"/>
    <w:p w:rsidR="00BD7221" w:rsidRPr="00BD7221" w:rsidRDefault="00BD7221" w:rsidP="00C13AD1">
      <w:pPr>
        <w:pStyle w:val="Heading3"/>
        <w:numPr>
          <w:ilvl w:val="0"/>
          <w:numId w:val="5"/>
        </w:numPr>
        <w:rPr>
          <w:rFonts w:eastAsiaTheme="minorHAnsi"/>
        </w:rPr>
      </w:pPr>
      <w:bookmarkStart w:id="53" w:name="_Toc302884252"/>
      <w:bookmarkStart w:id="54" w:name="_Toc429053233"/>
      <w:bookmarkStart w:id="55" w:name="_Toc429053598"/>
      <w:bookmarkStart w:id="56" w:name="_Toc429144102"/>
      <w:r w:rsidRPr="00BD7221">
        <w:rPr>
          <w:rFonts w:eastAsiaTheme="minorHAnsi"/>
        </w:rPr>
        <w:t>Problématique</w:t>
      </w:r>
      <w:bookmarkEnd w:id="53"/>
      <w:bookmarkEnd w:id="54"/>
      <w:bookmarkEnd w:id="55"/>
      <w:bookmarkEnd w:id="56"/>
    </w:p>
    <w:p w:rsidR="00150FC4" w:rsidRPr="00150FC4" w:rsidRDefault="008E53ED" w:rsidP="00150FC4">
      <w:pPr>
        <w:jc w:val="both"/>
      </w:pPr>
      <w:r>
        <w:t>ITRACK</w:t>
      </w:r>
      <w:r w:rsidR="00ED0711" w:rsidRPr="00ED0711">
        <w:t xml:space="preserve"> gère plusieurs milliers de tickets par jour pour répondre aux besoins des </w:t>
      </w:r>
      <w:r w:rsidR="00CA3639">
        <w:t xml:space="preserve">équipes </w:t>
      </w:r>
      <w:r w:rsidR="00ED0711" w:rsidRPr="00ED0711">
        <w:t>supports de la SOCIETE GENERALE dans n’importe quel pays o</w:t>
      </w:r>
      <w:r>
        <w:t>ù</w:t>
      </w:r>
      <w:r w:rsidR="00ED0711" w:rsidRPr="00ED0711">
        <w:t xml:space="preserve"> le groupe est implanté. </w:t>
      </w:r>
    </w:p>
    <w:p w:rsidR="008E53ED" w:rsidRDefault="00ED0711" w:rsidP="00150FC4">
      <w:pPr>
        <w:jc w:val="both"/>
      </w:pPr>
      <w:r w:rsidRPr="00ED0711">
        <w:t xml:space="preserve">Suite à la restructuration de l’un des partenaires métiers du groupe, il s’est avéré que l’outil n’était plus en mesure de répondre aux besoins de cette nouvelle structure dans la mesure où ses capacités techniques et ses </w:t>
      </w:r>
      <w:r w:rsidR="008E53ED">
        <w:t>fonctionnalités sont limitées. D</w:t>
      </w:r>
      <w:r w:rsidRPr="00ED0711">
        <w:t>e plus</w:t>
      </w:r>
      <w:r w:rsidR="008E53ED">
        <w:t>,</w:t>
      </w:r>
      <w:r w:rsidRPr="00ED0711">
        <w:t xml:space="preserve"> ses performances à l’échelle mondiale sont insatisfaisantes. </w:t>
      </w:r>
    </w:p>
    <w:p w:rsidR="00150FC4" w:rsidRPr="00150FC4" w:rsidRDefault="00ED0711" w:rsidP="00150FC4">
      <w:pPr>
        <w:jc w:val="both"/>
      </w:pPr>
      <w:r w:rsidRPr="00ED0711">
        <w:t>La première solution retenue consistait à le remplacer par un outil appelé JUMP utilisé exclusivement par les banques de détails</w:t>
      </w:r>
      <w:r w:rsidR="008E53ED">
        <w:t>,</w:t>
      </w:r>
      <w:r w:rsidRPr="00ED0711">
        <w:t xml:space="preserve"> le département qui est responsable des réseaux et Télécoms ainsi que le département responsable du bon fonctionnement des outils destinés à l’utilisateur final et de tous les services techniques associés (postes de travail, imprimantes, téléphones, etc.). Néanmoins, cette </w:t>
      </w:r>
      <w:r w:rsidRPr="00ED0711">
        <w:lastRenderedPageBreak/>
        <w:t xml:space="preserve">solution à elle seule n’était pas suffisante, il a donc été décidé de déployer un nouvel outil  qui couvrirait un plus large périmètre : </w:t>
      </w:r>
      <w:r w:rsidRPr="00ED0711">
        <w:rPr>
          <w:b/>
        </w:rPr>
        <w:t>SERVICENOW</w:t>
      </w:r>
      <w:r w:rsidR="008E53ED">
        <w:t>.</w:t>
      </w:r>
    </w:p>
    <w:p w:rsidR="00150FC4" w:rsidRPr="00150FC4" w:rsidRDefault="00ED0711" w:rsidP="00150FC4">
      <w:pPr>
        <w:jc w:val="both"/>
      </w:pPr>
      <w:r w:rsidRPr="00ED0711">
        <w:t xml:space="preserve">En effet, SERVICENOW est un outil hautement personnalisable avec un modèle de </w:t>
      </w:r>
      <w:r w:rsidR="008E53ED">
        <w:t>l</w:t>
      </w:r>
      <w:r>
        <w:t>icence</w:t>
      </w:r>
      <w:r w:rsidRPr="00ED0711">
        <w:t xml:space="preserve"> simple et peu coûteux. Il est plus agile sur les processus, automatisant les tâches similaires tout en diminuant la charge administrative nécessaire à la coordination inter-équipes. Il priorise également la sécurité et ce en délivrant une protection dans différentes activités à savoir : la communication, les données et les applications. </w:t>
      </w:r>
    </w:p>
    <w:p w:rsidR="00150FC4" w:rsidRPr="008E53ED" w:rsidRDefault="00ED0711" w:rsidP="00150FC4">
      <w:pPr>
        <w:jc w:val="both"/>
        <w:rPr>
          <w:b/>
        </w:rPr>
      </w:pPr>
      <w:r w:rsidRPr="00ED0711">
        <w:rPr>
          <w:b/>
        </w:rPr>
        <w:t>Le sujet de mon stage concerne le déploiement de SERVICENOW au sein de</w:t>
      </w:r>
      <w:r w:rsidR="008E53ED" w:rsidRPr="008E53ED">
        <w:rPr>
          <w:b/>
        </w:rPr>
        <w:t xml:space="preserve"> toutes les équipes (France et international) de</w:t>
      </w:r>
      <w:r w:rsidRPr="00ED0711">
        <w:rPr>
          <w:b/>
        </w:rPr>
        <w:t xml:space="preserve"> GTS</w:t>
      </w:r>
      <w:r w:rsidR="008E53ED" w:rsidRPr="008E53ED">
        <w:rPr>
          <w:b/>
        </w:rPr>
        <w:t>.</w:t>
      </w:r>
    </w:p>
    <w:p w:rsidR="00BD7221" w:rsidRPr="00BD7221" w:rsidRDefault="00BD7221" w:rsidP="00C13AD1">
      <w:pPr>
        <w:pStyle w:val="Heading3"/>
        <w:numPr>
          <w:ilvl w:val="0"/>
          <w:numId w:val="5"/>
        </w:numPr>
      </w:pPr>
      <w:bookmarkStart w:id="57" w:name="_Toc302884253"/>
      <w:bookmarkStart w:id="58" w:name="_Toc429053234"/>
      <w:bookmarkStart w:id="59" w:name="_Toc429053599"/>
      <w:bookmarkStart w:id="60" w:name="_Toc429144103"/>
      <w:r w:rsidRPr="00BD7221">
        <w:t>Périmètre et durée du projet</w:t>
      </w:r>
      <w:bookmarkEnd w:id="57"/>
      <w:bookmarkEnd w:id="58"/>
      <w:bookmarkEnd w:id="59"/>
      <w:bookmarkEnd w:id="60"/>
    </w:p>
    <w:p w:rsidR="00150FC4" w:rsidRPr="003F3FFD" w:rsidRDefault="00ED0711" w:rsidP="00150FC4">
      <w:pPr>
        <w:jc w:val="both"/>
      </w:pPr>
      <w:r w:rsidRPr="00ED0711">
        <w:t>Le centre de services partagés (GTS) a travaillé en étroite collaboration avec le pôle ITEC, direction des systèmes d’informations</w:t>
      </w:r>
      <w:r w:rsidR="008E53ED">
        <w:t>,</w:t>
      </w:r>
      <w:r w:rsidRPr="00ED0711">
        <w:t xml:space="preserve"> qui pilote ce projet et qui est composé de professionnels qui traduisent chaque jour les idées en actions en conjuguant leur expertise des Technologies de l'Information avec une compréhension en profondeur de la banque d'investissement. Il s’agit donc de la migration de 7000 utilisateurs provenant de différents partenaires métiers ainsi que leurs équivalents côté GTS</w:t>
      </w:r>
      <w:r w:rsidR="008E53ED">
        <w:t>, c'est-à-dire toutes les équipes en charge de l’infrastructure informatique de ces partenaires</w:t>
      </w:r>
      <w:r w:rsidRPr="00ED0711">
        <w:t xml:space="preserve">. </w:t>
      </w:r>
    </w:p>
    <w:p w:rsidR="00150FC4" w:rsidRPr="003F3FFD" w:rsidRDefault="00ED0711" w:rsidP="00150FC4">
      <w:pPr>
        <w:jc w:val="both"/>
        <w:rPr>
          <w:b/>
        </w:rPr>
      </w:pPr>
      <w:r w:rsidRPr="00ED0711">
        <w:t>Voici les entités qui doivent être migrées vers SERVICENOW :</w:t>
      </w:r>
    </w:p>
    <w:p w:rsidR="00150FC4" w:rsidRPr="003F3FFD" w:rsidRDefault="00ED0711" w:rsidP="00C13AD1">
      <w:pPr>
        <w:pStyle w:val="ListParagraph"/>
        <w:numPr>
          <w:ilvl w:val="0"/>
          <w:numId w:val="18"/>
        </w:numPr>
        <w:jc w:val="both"/>
      </w:pPr>
      <w:r w:rsidRPr="00ED0711">
        <w:t>CLIENT &amp; TRADING TECHNOLOGY (ITEC/CTT) : fournit des solutions informatiques dédiées aux activités front-office des marchés de capitaux (MARK) et aux activités «front-to-back» (de bout en bout) de Lyxor et du pôle Matières premières. ITEC/CTT se concentre plus particulièrement sur les marchés électroniques, les transactions en temps réel, les solutions de gestion du risque et les applications de vente pour MARK.</w:t>
      </w:r>
    </w:p>
    <w:p w:rsidR="00150FC4" w:rsidRPr="003F3FFD" w:rsidRDefault="00ED0711" w:rsidP="00C13AD1">
      <w:pPr>
        <w:pStyle w:val="ListParagraph"/>
        <w:numPr>
          <w:ilvl w:val="0"/>
          <w:numId w:val="18"/>
        </w:numPr>
        <w:jc w:val="both"/>
      </w:pPr>
      <w:r w:rsidRPr="00ED0711">
        <w:t>DEAL PROCESSING TECHNOLOGY (ITEC/DPR) : est en charge du système global de gestion des opérations pour les activités de marché, de la saisie à la transmission aux systèmes comptables et de risque. ITEC/DPR garantit la livraison des projets et la maintenance de tous les logiciels liés au traitement des opérations des activités de MARK, et regroupe les applications de GBIS relatives à la supervision réglementaire et au contrôle des risques opérationnels. ITEC/DPR gère les demandes pour les clients OPER, SAFE et SEGL.</w:t>
      </w:r>
    </w:p>
    <w:p w:rsidR="00150FC4" w:rsidRPr="003F3FFD" w:rsidRDefault="00ED0711" w:rsidP="00C13AD1">
      <w:pPr>
        <w:pStyle w:val="ListParagraph"/>
        <w:numPr>
          <w:ilvl w:val="0"/>
          <w:numId w:val="18"/>
        </w:numPr>
        <w:jc w:val="both"/>
      </w:pPr>
      <w:r w:rsidRPr="00ED0711">
        <w:t>FINANCING &amp; CLIENT COVERAGE TECHNOLOGY (ITEC/FCC) : garantit la livraison des projets et la maintenance de tous les logiciels liés aux activités de financement et de couverture client. Par conséquent, ITEC/FCC définit la stratégie IS de GLFI et de CORI et gère les demandes pour les clients GLFI, CORI et OPER/FIN.</w:t>
      </w:r>
    </w:p>
    <w:p w:rsidR="00150FC4" w:rsidRPr="003F3FFD" w:rsidRDefault="00ED0711" w:rsidP="00C13AD1">
      <w:pPr>
        <w:pStyle w:val="ListParagraph"/>
        <w:numPr>
          <w:ilvl w:val="0"/>
          <w:numId w:val="18"/>
        </w:numPr>
        <w:jc w:val="both"/>
      </w:pPr>
      <w:r w:rsidRPr="00ED0711">
        <w:t>CORPORATE TECHNOLOGY (ITEC/CSY) : garantit l'homogénéité internationale, la livraison des projets et la maintenance de tous les logiciels liés aux activités de ressources humaines, de frais, de sécurité et ITEC.</w:t>
      </w:r>
    </w:p>
    <w:p w:rsidR="00150FC4" w:rsidRPr="003F3FFD" w:rsidRDefault="00ED0711" w:rsidP="00C13AD1">
      <w:pPr>
        <w:pStyle w:val="ListParagraph"/>
        <w:numPr>
          <w:ilvl w:val="0"/>
          <w:numId w:val="18"/>
        </w:numPr>
        <w:jc w:val="both"/>
      </w:pPr>
      <w:r w:rsidRPr="00ED0711">
        <w:t>RISK, REFERENTIAL &amp; FINANCE TECHNOLOGY (ITEC/RRF) : définit les stratégies IT de FIND et de RISK et garantit la livraison des projets et la maintenance de tous les logiciels liés aux activités de gestion des risques, de référentiels et de financement.</w:t>
      </w:r>
    </w:p>
    <w:p w:rsidR="00DE6694" w:rsidRDefault="00ED0711" w:rsidP="00C13AD1">
      <w:pPr>
        <w:pStyle w:val="ListParagraph"/>
        <w:numPr>
          <w:ilvl w:val="0"/>
          <w:numId w:val="18"/>
        </w:numPr>
        <w:jc w:val="both"/>
      </w:pPr>
      <w:r w:rsidRPr="00ED0711">
        <w:t>SECURITIES SERVICES TECHNOLOGY (ITEC/SGS) : pilote la stratégie des SI de SGSS en étroite collaboration avec la stratégie IT du Groupe SG ; anime la filière informatique et gère l'ensemble des prestations IT délivrées à SGSS ; conçoit, développe et gère l'ensemble des SI de SGSS.</w:t>
      </w:r>
    </w:p>
    <w:p w:rsidR="00DE6694" w:rsidRDefault="00ED0711" w:rsidP="00C13AD1">
      <w:pPr>
        <w:pStyle w:val="ListParagraph"/>
        <w:numPr>
          <w:ilvl w:val="0"/>
          <w:numId w:val="18"/>
        </w:numPr>
        <w:jc w:val="both"/>
      </w:pPr>
      <w:r w:rsidRPr="00ED0711">
        <w:lastRenderedPageBreak/>
        <w:t>PRIVATE BANKING TECHNOLOGY (ITEC/PRI) : définit et pilote la stratégie IT de la Banque Privée (PRIV) du Groupe Société Générale et garantit la livraison des projets et applications informatiques qui y sont reliés.</w:t>
      </w:r>
    </w:p>
    <w:p w:rsidR="00DE6694" w:rsidRDefault="00ED0711">
      <w:pPr>
        <w:jc w:val="both"/>
      </w:pPr>
      <w:r w:rsidRPr="00ED0711">
        <w:t>Vient ensuite, les utilisateurs de GTS et les régions.</w:t>
      </w:r>
    </w:p>
    <w:p w:rsidR="00DE6694" w:rsidRDefault="00ED0711" w:rsidP="00C13AD1">
      <w:pPr>
        <w:pStyle w:val="ListParagraph"/>
        <w:numPr>
          <w:ilvl w:val="0"/>
          <w:numId w:val="19"/>
        </w:numPr>
        <w:jc w:val="both"/>
      </w:pPr>
      <w:r w:rsidRPr="00ED0711">
        <w:t>(GTS/MKT) : Global Technologie Services/ Market</w:t>
      </w:r>
    </w:p>
    <w:p w:rsidR="00DE6694" w:rsidRDefault="00ED0711" w:rsidP="00C13AD1">
      <w:pPr>
        <w:pStyle w:val="ListParagraph"/>
        <w:numPr>
          <w:ilvl w:val="0"/>
          <w:numId w:val="19"/>
        </w:numPr>
        <w:jc w:val="both"/>
      </w:pPr>
      <w:r w:rsidRPr="00ED0711">
        <w:t>NEWEDGE : définit différentes solutions d’intégration du SI en considérant les risques liés aux contraintes sécuritaires.</w:t>
      </w:r>
    </w:p>
    <w:p w:rsidR="00DE6694" w:rsidRDefault="00ED0711" w:rsidP="00C13AD1">
      <w:pPr>
        <w:pStyle w:val="ListParagraph"/>
        <w:numPr>
          <w:ilvl w:val="0"/>
          <w:numId w:val="19"/>
        </w:numPr>
        <w:jc w:val="both"/>
      </w:pPr>
      <w:r w:rsidRPr="00ED0711">
        <w:t>GTS Western Europe : Poursuit la transformation de GTS et converge vers des solutions et des normes à communes à toutes les lignes métiers des pays supportés</w:t>
      </w:r>
    </w:p>
    <w:p w:rsidR="00DE6694" w:rsidRDefault="00ED0711" w:rsidP="00C13AD1">
      <w:pPr>
        <w:pStyle w:val="ListParagraph"/>
        <w:numPr>
          <w:ilvl w:val="0"/>
          <w:numId w:val="19"/>
        </w:numPr>
        <w:jc w:val="both"/>
      </w:pPr>
      <w:r w:rsidRPr="00ED0711">
        <w:t>GTS AMERICAS : Répond aux exigences locales et contribue à maintenir des normes communes.</w:t>
      </w:r>
    </w:p>
    <w:p w:rsidR="00DE6694" w:rsidRDefault="00ED0711" w:rsidP="00C13AD1">
      <w:pPr>
        <w:pStyle w:val="ListParagraph"/>
        <w:numPr>
          <w:ilvl w:val="0"/>
          <w:numId w:val="19"/>
        </w:numPr>
        <w:jc w:val="both"/>
      </w:pPr>
      <w:r w:rsidRPr="00ED0711">
        <w:t>GTS ASIA PACIFIC : Travaille en étroite collaboration avec les lignes métiers et les équipes de RESG/GTS</w:t>
      </w:r>
    </w:p>
    <w:p w:rsidR="00DE6694" w:rsidRDefault="00ED0711" w:rsidP="00C13AD1">
      <w:pPr>
        <w:pStyle w:val="ListParagraph"/>
        <w:numPr>
          <w:ilvl w:val="0"/>
          <w:numId w:val="19"/>
        </w:numPr>
        <w:jc w:val="both"/>
      </w:pPr>
      <w:r w:rsidRPr="00ED0711">
        <w:t>SG GSC BANGALORE : Centre global de services partagés pour le groupe basé à Bangalore agit en tant que plateforme régionale pour l’Asie Pacifique.</w:t>
      </w:r>
    </w:p>
    <w:p w:rsidR="00BD7221" w:rsidRPr="008E53ED" w:rsidRDefault="00ED0711" w:rsidP="008E53ED">
      <w:pPr>
        <w:jc w:val="both"/>
        <w:rPr>
          <w:b/>
        </w:rPr>
      </w:pPr>
      <w:r w:rsidRPr="00ED0711">
        <w:rPr>
          <w:b/>
        </w:rPr>
        <w:t xml:space="preserve">Le projet a débuté en 2014 et </w:t>
      </w:r>
      <w:r w:rsidR="008E53ED">
        <w:rPr>
          <w:b/>
        </w:rPr>
        <w:t>a une date prévue de livraison d</w:t>
      </w:r>
      <w:r w:rsidRPr="00ED0711">
        <w:rPr>
          <w:b/>
        </w:rPr>
        <w:t>e l’outil dans son intégralité fin 2016.</w:t>
      </w:r>
    </w:p>
    <w:p w:rsidR="00BD7221" w:rsidRDefault="00BD7221" w:rsidP="00C13AD1">
      <w:pPr>
        <w:pStyle w:val="Heading2"/>
        <w:numPr>
          <w:ilvl w:val="0"/>
          <w:numId w:val="2"/>
        </w:numPr>
      </w:pPr>
      <w:bookmarkStart w:id="61" w:name="_Toc429053235"/>
      <w:bookmarkStart w:id="62" w:name="_Toc429053600"/>
      <w:bookmarkStart w:id="63" w:name="_Toc429144104"/>
      <w:r>
        <w:t>Le</w:t>
      </w:r>
      <w:r w:rsidR="00BB38A5">
        <w:t>s différentes phases du p</w:t>
      </w:r>
      <w:r>
        <w:t>rojet</w:t>
      </w:r>
      <w:bookmarkEnd w:id="61"/>
      <w:bookmarkEnd w:id="62"/>
      <w:bookmarkEnd w:id="63"/>
    </w:p>
    <w:p w:rsidR="00A60C26" w:rsidRDefault="00252866" w:rsidP="00A60C26">
      <w:pPr>
        <w:jc w:val="center"/>
      </w:pPr>
      <w:r w:rsidRPr="00252866">
        <w:drawing>
          <wp:inline distT="0" distB="0" distL="0" distR="0">
            <wp:extent cx="4178348" cy="2541374"/>
            <wp:effectExtent l="19050" t="19050" r="12652" b="11326"/>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t="13899"/>
                    <a:stretch>
                      <a:fillRect/>
                    </a:stretch>
                  </pic:blipFill>
                  <pic:spPr bwMode="auto">
                    <a:xfrm>
                      <a:off x="0" y="0"/>
                      <a:ext cx="4181113" cy="2543056"/>
                    </a:xfrm>
                    <a:prstGeom prst="rect">
                      <a:avLst/>
                    </a:prstGeom>
                    <a:noFill/>
                    <a:ln w="9525">
                      <a:solidFill>
                        <a:schemeClr val="tx1"/>
                      </a:solidFill>
                      <a:miter lim="800000"/>
                      <a:headEnd/>
                      <a:tailEnd/>
                    </a:ln>
                  </pic:spPr>
                </pic:pic>
              </a:graphicData>
            </a:graphic>
          </wp:inline>
        </w:drawing>
      </w:r>
    </w:p>
    <w:p w:rsidR="000A72BF" w:rsidRPr="00150FC4" w:rsidRDefault="000A72BF" w:rsidP="000A72BF">
      <w:pPr>
        <w:pStyle w:val="Subtitle"/>
        <w:rPr>
          <w:rFonts w:eastAsia="Calibri"/>
        </w:rPr>
      </w:pPr>
      <w:bookmarkStart w:id="64" w:name="_Toc429143853"/>
      <w:r w:rsidRPr="00ED0711">
        <w:rPr>
          <w:rFonts w:eastAsia="Calibri"/>
        </w:rPr>
        <w:t>Figure</w:t>
      </w:r>
      <w:r w:rsidR="001F2D5E">
        <w:rPr>
          <w:rFonts w:eastAsia="Calibri"/>
        </w:rPr>
        <w:t xml:space="preserve"> </w:t>
      </w:r>
      <w:r w:rsidRPr="00ED0711">
        <w:rPr>
          <w:rFonts w:eastAsia="Calibri"/>
        </w:rPr>
        <w:t>1</w:t>
      </w:r>
      <w:r>
        <w:rPr>
          <w:rFonts w:eastAsia="Calibri"/>
        </w:rPr>
        <w:t>1</w:t>
      </w:r>
      <w:r w:rsidRPr="00ED0711">
        <w:rPr>
          <w:rFonts w:eastAsia="Calibri"/>
        </w:rPr>
        <w:t xml:space="preserve">: </w:t>
      </w:r>
      <w:r>
        <w:rPr>
          <w:rFonts w:eastAsia="Calibri"/>
        </w:rPr>
        <w:t>Les 4 phases d’un projet</w:t>
      </w:r>
      <w:bookmarkEnd w:id="64"/>
    </w:p>
    <w:p w:rsidR="00BD7221" w:rsidRPr="00BD7221" w:rsidRDefault="00BD7221" w:rsidP="00C13AD1">
      <w:pPr>
        <w:pStyle w:val="Heading3"/>
        <w:numPr>
          <w:ilvl w:val="0"/>
          <w:numId w:val="6"/>
        </w:numPr>
        <w:rPr>
          <w:rFonts w:eastAsiaTheme="minorHAnsi"/>
        </w:rPr>
      </w:pPr>
      <w:bookmarkStart w:id="65" w:name="_Toc302884255"/>
      <w:bookmarkStart w:id="66" w:name="_Toc429053236"/>
      <w:bookmarkStart w:id="67" w:name="_Toc429053601"/>
      <w:bookmarkStart w:id="68" w:name="_Toc429144105"/>
      <w:r w:rsidRPr="00BD7221">
        <w:rPr>
          <w:rFonts w:eastAsiaTheme="minorHAnsi"/>
        </w:rPr>
        <w:t>L’analyse des besoins</w:t>
      </w:r>
      <w:bookmarkEnd w:id="65"/>
      <w:bookmarkEnd w:id="66"/>
      <w:bookmarkEnd w:id="67"/>
      <w:bookmarkEnd w:id="68"/>
      <w:r w:rsidRPr="00BD7221">
        <w:rPr>
          <w:rFonts w:eastAsiaTheme="minorHAnsi"/>
        </w:rPr>
        <w:t> </w:t>
      </w:r>
    </w:p>
    <w:p w:rsidR="00150FC4" w:rsidRPr="00150FC4" w:rsidRDefault="00ED0711" w:rsidP="00150FC4">
      <w:pPr>
        <w:jc w:val="both"/>
      </w:pPr>
      <w:r w:rsidRPr="00ED0711">
        <w:t xml:space="preserve">La première phase du projet consiste à analyser les besoins en premier lieu </w:t>
      </w:r>
      <w:r w:rsidR="008E53ED">
        <w:t>puis</w:t>
      </w:r>
      <w:r w:rsidRPr="00ED0711">
        <w:t xml:space="preserve"> défin</w:t>
      </w:r>
      <w:r w:rsidR="008E53ED">
        <w:t>ir les objectifs à atteindre.</w:t>
      </w:r>
    </w:p>
    <w:p w:rsidR="00150FC4" w:rsidRPr="00150FC4" w:rsidRDefault="00ED0711" w:rsidP="00150FC4">
      <w:pPr>
        <w:jc w:val="both"/>
      </w:pPr>
      <w:r w:rsidRPr="00ED0711">
        <w:t xml:space="preserve">Tout d’abord, il a fallu identifier </w:t>
      </w:r>
      <w:r w:rsidR="008E53ED">
        <w:t>les différents points pour lesquels iTrack est dans</w:t>
      </w:r>
      <w:r w:rsidRPr="00ED0711">
        <w:t xml:space="preserve"> l’incapacité de répondre aux besoins du GBIS et par conséquent </w:t>
      </w:r>
      <w:r w:rsidR="008E53ED">
        <w:t xml:space="preserve">lister les besoin quant à </w:t>
      </w:r>
      <w:r w:rsidRPr="00ED0711">
        <w:t xml:space="preserve">son remplacement par un outil plus performant. </w:t>
      </w:r>
    </w:p>
    <w:p w:rsidR="00150FC4" w:rsidRPr="00150FC4" w:rsidRDefault="008E53ED" w:rsidP="00150FC4">
      <w:pPr>
        <w:jc w:val="both"/>
      </w:pPr>
      <w:r>
        <w:t>Puis il a fallu v</w:t>
      </w:r>
      <w:r w:rsidR="00ED0711" w:rsidRPr="00ED0711">
        <w:t xml:space="preserve">alider la faisabilité et l’opportunité du projet en désignant un pilote. C’est un prototypage ou un test se voulant pré-opérationnel visant à tester le produit afin d’en évaluer les coûts, la pertinence économique et technologique, avant de développer </w:t>
      </w:r>
      <w:r>
        <w:t>des</w:t>
      </w:r>
      <w:r w:rsidR="00ED0711" w:rsidRPr="00ED0711">
        <w:t xml:space="preserve"> </w:t>
      </w:r>
      <w:r>
        <w:t>améliorations si nécessaires.</w:t>
      </w:r>
    </w:p>
    <w:p w:rsidR="00BD7221" w:rsidRDefault="008E53ED" w:rsidP="008E53ED">
      <w:pPr>
        <w:jc w:val="both"/>
      </w:pPr>
      <w:r>
        <w:lastRenderedPageBreak/>
        <w:t>Enfin, dans cette première phase, il a fallu e</w:t>
      </w:r>
      <w:r w:rsidR="00ED0711" w:rsidRPr="00ED0711">
        <w:t>stimer les ressources nécessaires</w:t>
      </w:r>
      <w:r>
        <w:t>, identifier les personnes-clés, n</w:t>
      </w:r>
      <w:r w:rsidR="00ED0711" w:rsidRPr="00ED0711">
        <w:t xml:space="preserve">ommer le projet </w:t>
      </w:r>
      <w:r>
        <w:t>et initier son démarrage officiel.</w:t>
      </w:r>
    </w:p>
    <w:p w:rsidR="00BD7221" w:rsidRPr="00BD7221" w:rsidRDefault="00BD7221" w:rsidP="00C13AD1">
      <w:pPr>
        <w:pStyle w:val="Heading3"/>
        <w:numPr>
          <w:ilvl w:val="0"/>
          <w:numId w:val="6"/>
        </w:numPr>
      </w:pPr>
      <w:bookmarkStart w:id="69" w:name="_Toc302884256"/>
      <w:bookmarkStart w:id="70" w:name="_Toc429053237"/>
      <w:bookmarkStart w:id="71" w:name="_Toc429053602"/>
      <w:bookmarkStart w:id="72" w:name="_Toc429144106"/>
      <w:r w:rsidRPr="00BD7221">
        <w:t>La phase de construction et de planification</w:t>
      </w:r>
      <w:bookmarkEnd w:id="69"/>
      <w:bookmarkEnd w:id="70"/>
      <w:bookmarkEnd w:id="71"/>
      <w:bookmarkEnd w:id="72"/>
    </w:p>
    <w:p w:rsidR="00DE6694" w:rsidRDefault="00ED0711">
      <w:pPr>
        <w:jc w:val="both"/>
      </w:pPr>
      <w:r w:rsidRPr="00ED0711">
        <w:rPr>
          <w:b/>
          <w:u w:val="single"/>
        </w:rPr>
        <w:t>Phase de construction</w:t>
      </w:r>
      <w:r w:rsidR="00627B79">
        <w:t> : Séparation du projet en différents volets qui seront menés comme des projets en parallèle avec des équipes de travail spécifiques.</w:t>
      </w:r>
    </w:p>
    <w:p w:rsidR="00DE6694" w:rsidRDefault="00627B79" w:rsidP="00C13AD1">
      <w:pPr>
        <w:pStyle w:val="ListParagraph"/>
        <w:numPr>
          <w:ilvl w:val="0"/>
          <w:numId w:val="20"/>
        </w:numPr>
        <w:jc w:val="both"/>
      </w:pPr>
      <w:r>
        <w:t>D</w:t>
      </w:r>
      <w:r w:rsidR="00ED0711" w:rsidRPr="00ED0711">
        <w:t xml:space="preserve">éploiement de l’architecture et </w:t>
      </w:r>
      <w:r>
        <w:t xml:space="preserve">de </w:t>
      </w:r>
      <w:r w:rsidR="00ED0711" w:rsidRPr="00ED0711">
        <w:t>l’infrastructure : spécification et validation par le responsable des processus GTS à implément</w:t>
      </w:r>
      <w:r>
        <w:t>er</w:t>
      </w:r>
      <w:r w:rsidR="00ED0711" w:rsidRPr="00ED0711">
        <w:t xml:space="preserve"> dans SERVICENOW (Incident/ Problem/ Request/ Change/ Release</w:t>
      </w:r>
      <w:r>
        <w:t>/ Major Incident</w:t>
      </w:r>
      <w:r w:rsidR="00ED0711" w:rsidRPr="00ED0711">
        <w:t xml:space="preserve">) </w:t>
      </w:r>
    </w:p>
    <w:p w:rsidR="00DE6694" w:rsidRDefault="00ED0711" w:rsidP="00C13AD1">
      <w:pPr>
        <w:pStyle w:val="ListParagraph"/>
        <w:numPr>
          <w:ilvl w:val="0"/>
          <w:numId w:val="20"/>
        </w:numPr>
        <w:jc w:val="both"/>
      </w:pPr>
      <w:r w:rsidRPr="00ED0711">
        <w:t xml:space="preserve">Développement d’Interfaces : Développement de bridges entre les différentes interfaces avec le nouvel outil. La définition des bridges a </w:t>
      </w:r>
      <w:r w:rsidR="00627B79">
        <w:t xml:space="preserve">eu </w:t>
      </w:r>
      <w:r w:rsidRPr="00ED0711">
        <w:t>lieu lors de workshop</w:t>
      </w:r>
    </w:p>
    <w:p w:rsidR="00150FC4" w:rsidRPr="003F3FFD" w:rsidRDefault="00627B79" w:rsidP="00C13AD1">
      <w:pPr>
        <w:pStyle w:val="ListParagraph"/>
        <w:numPr>
          <w:ilvl w:val="0"/>
          <w:numId w:val="20"/>
        </w:numPr>
        <w:jc w:val="both"/>
      </w:pPr>
      <w:r>
        <w:t xml:space="preserve">Configuration des données : </w:t>
      </w:r>
      <w:r w:rsidR="00ED0711" w:rsidRPr="00ED0711">
        <w:t xml:space="preserve">groupes de support, </w:t>
      </w:r>
      <w:r>
        <w:t xml:space="preserve">circuit (validation, approbation..) </w:t>
      </w:r>
      <w:r w:rsidR="00ED0711" w:rsidRPr="00ED0711">
        <w:t>, catalogue de service</w:t>
      </w:r>
      <w:r>
        <w:t>s ..</w:t>
      </w:r>
    </w:p>
    <w:p w:rsidR="00DE6694" w:rsidRDefault="00ED0711" w:rsidP="00C13AD1">
      <w:pPr>
        <w:pStyle w:val="ListParagraph"/>
        <w:numPr>
          <w:ilvl w:val="0"/>
          <w:numId w:val="20"/>
        </w:numPr>
        <w:jc w:val="both"/>
      </w:pPr>
      <w:r w:rsidRPr="00ED0711">
        <w:t>Sécurité : Implémentation de toutes les exigences SAFE</w:t>
      </w:r>
      <w:r w:rsidR="00627B79">
        <w:t xml:space="preserve"> (équipe en charge de la sécurité du réseau du groupe)</w:t>
      </w:r>
      <w:r w:rsidRPr="00ED0711">
        <w:t xml:space="preserve"> ainsi que les critères de régulations</w:t>
      </w:r>
    </w:p>
    <w:p w:rsidR="00DE6694" w:rsidRDefault="00ED0711" w:rsidP="00C13AD1">
      <w:pPr>
        <w:pStyle w:val="ListParagraph"/>
        <w:numPr>
          <w:ilvl w:val="0"/>
          <w:numId w:val="20"/>
        </w:numPr>
        <w:jc w:val="both"/>
      </w:pPr>
      <w:r w:rsidRPr="00ED0711">
        <w:t xml:space="preserve">Reporting : Assurer la continuité des </w:t>
      </w:r>
      <w:r w:rsidR="00627B79">
        <w:t>rapports</w:t>
      </w:r>
      <w:r w:rsidRPr="00ED0711">
        <w:t xml:space="preserve"> en temps réel dans SERVICENOW ainsi que la possibilité de faire de l’extraction de données pour faire des </w:t>
      </w:r>
      <w:r w:rsidR="00627B79">
        <w:t>rapports</w:t>
      </w:r>
      <w:r w:rsidRPr="00ED0711">
        <w:t xml:space="preserve"> complexes</w:t>
      </w:r>
    </w:p>
    <w:p w:rsidR="00627B79" w:rsidRDefault="00627B79" w:rsidP="00627B79">
      <w:pPr>
        <w:jc w:val="both"/>
      </w:pPr>
      <w:r>
        <w:t>Chacun de ces projets parallèles se découpe en différentes phases que j’ai moi-même menées à bien pour mes deux sous-projets (décrits ultérieurement)</w:t>
      </w:r>
    </w:p>
    <w:p w:rsidR="00150FC4" w:rsidRPr="003F3FFD" w:rsidRDefault="00ED0711" w:rsidP="00C13AD1">
      <w:pPr>
        <w:pStyle w:val="ListParagraph"/>
        <w:numPr>
          <w:ilvl w:val="0"/>
          <w:numId w:val="20"/>
        </w:numPr>
        <w:jc w:val="both"/>
      </w:pPr>
      <w:r w:rsidRPr="00ED0711">
        <w:t xml:space="preserve">Définition des acteurs du </w:t>
      </w:r>
      <w:r w:rsidR="00627B79">
        <w:t>« sous-</w:t>
      </w:r>
      <w:r w:rsidRPr="00ED0711">
        <w:t>projet</w:t>
      </w:r>
      <w:r w:rsidR="00627B79">
        <w:t> »</w:t>
      </w:r>
      <w:r w:rsidRPr="00ED0711">
        <w:t> :</w:t>
      </w:r>
    </w:p>
    <w:p w:rsidR="00DE6694" w:rsidRDefault="00ED0711" w:rsidP="00C13AD1">
      <w:pPr>
        <w:pStyle w:val="ListParagraph"/>
        <w:numPr>
          <w:ilvl w:val="1"/>
          <w:numId w:val="20"/>
        </w:numPr>
        <w:jc w:val="both"/>
      </w:pPr>
      <w:r w:rsidRPr="00ED0711">
        <w:t>Sponsors</w:t>
      </w:r>
    </w:p>
    <w:p w:rsidR="00DE6694" w:rsidRDefault="00627B79" w:rsidP="00C13AD1">
      <w:pPr>
        <w:pStyle w:val="ListParagraph"/>
        <w:numPr>
          <w:ilvl w:val="1"/>
          <w:numId w:val="20"/>
        </w:numPr>
        <w:jc w:val="both"/>
      </w:pPr>
      <w:r>
        <w:t>Directeur du projet </w:t>
      </w:r>
    </w:p>
    <w:p w:rsidR="00DE6694" w:rsidRDefault="00ED0711" w:rsidP="00C13AD1">
      <w:pPr>
        <w:pStyle w:val="ListParagraph"/>
        <w:numPr>
          <w:ilvl w:val="1"/>
          <w:numId w:val="20"/>
        </w:numPr>
        <w:jc w:val="both"/>
      </w:pPr>
      <w:r w:rsidRPr="00ED0711">
        <w:t>Managers du projet</w:t>
      </w:r>
    </w:p>
    <w:p w:rsidR="00DE6694" w:rsidRDefault="00627B79" w:rsidP="00C13AD1">
      <w:pPr>
        <w:pStyle w:val="ListParagraph"/>
        <w:numPr>
          <w:ilvl w:val="1"/>
          <w:numId w:val="20"/>
        </w:numPr>
        <w:jc w:val="both"/>
      </w:pPr>
      <w:r>
        <w:t>Responsable du produit</w:t>
      </w:r>
    </w:p>
    <w:p w:rsidR="00627B79" w:rsidRPr="003F3FFD" w:rsidRDefault="00627B79" w:rsidP="00C13AD1">
      <w:pPr>
        <w:pStyle w:val="ListParagraph"/>
        <w:numPr>
          <w:ilvl w:val="1"/>
          <w:numId w:val="20"/>
        </w:numPr>
        <w:jc w:val="both"/>
      </w:pPr>
      <w:r>
        <w:t>Responsable des process</w:t>
      </w:r>
    </w:p>
    <w:p w:rsidR="00DE6694" w:rsidRDefault="00ED0711" w:rsidP="00C13AD1">
      <w:pPr>
        <w:pStyle w:val="ListParagraph"/>
        <w:numPr>
          <w:ilvl w:val="1"/>
          <w:numId w:val="20"/>
        </w:numPr>
        <w:jc w:val="both"/>
      </w:pPr>
      <w:r w:rsidRPr="00ED0711">
        <w:t>Solution Designer</w:t>
      </w:r>
    </w:p>
    <w:p w:rsidR="00DE6694" w:rsidRDefault="00ED0711" w:rsidP="00C13AD1">
      <w:pPr>
        <w:pStyle w:val="ListParagraph"/>
        <w:numPr>
          <w:ilvl w:val="1"/>
          <w:numId w:val="20"/>
        </w:numPr>
        <w:jc w:val="both"/>
      </w:pPr>
      <w:r w:rsidRPr="00ED0711">
        <w:t xml:space="preserve">Développeurs d’applications </w:t>
      </w:r>
    </w:p>
    <w:p w:rsidR="00627B79" w:rsidRPr="003F3FFD" w:rsidRDefault="00627B79" w:rsidP="00C13AD1">
      <w:pPr>
        <w:pStyle w:val="ListParagraph"/>
        <w:numPr>
          <w:ilvl w:val="1"/>
          <w:numId w:val="20"/>
        </w:numPr>
        <w:jc w:val="both"/>
      </w:pPr>
      <w:r>
        <w:t>..</w:t>
      </w:r>
    </w:p>
    <w:p w:rsidR="00DE6694" w:rsidRDefault="00ED0711" w:rsidP="00C13AD1">
      <w:pPr>
        <w:pStyle w:val="ListParagraph"/>
        <w:numPr>
          <w:ilvl w:val="0"/>
          <w:numId w:val="20"/>
        </w:numPr>
        <w:jc w:val="both"/>
      </w:pPr>
      <w:r w:rsidRPr="00ED0711">
        <w:t xml:space="preserve">Lister les tâches nous concernant : Définir et décrire les démarches de migrations des équipes de production </w:t>
      </w:r>
      <w:r w:rsidR="000C6BFE">
        <w:t>internationales</w:t>
      </w:r>
      <w:r w:rsidR="00627B79">
        <w:t xml:space="preserve"> sur le nouvel outil</w:t>
      </w:r>
    </w:p>
    <w:p w:rsidR="00DE6694" w:rsidRDefault="00ED0711" w:rsidP="00C13AD1">
      <w:pPr>
        <w:pStyle w:val="ListParagraph"/>
        <w:numPr>
          <w:ilvl w:val="0"/>
          <w:numId w:val="20"/>
        </w:numPr>
        <w:jc w:val="both"/>
      </w:pPr>
      <w:r w:rsidRPr="00ED0711">
        <w:t>Organiser les séances de formation des équipes</w:t>
      </w:r>
    </w:p>
    <w:p w:rsidR="00DE6694" w:rsidRDefault="00ED0711" w:rsidP="00C13AD1">
      <w:pPr>
        <w:pStyle w:val="ListParagraph"/>
        <w:numPr>
          <w:ilvl w:val="0"/>
          <w:numId w:val="20"/>
        </w:numPr>
        <w:jc w:val="both"/>
      </w:pPr>
      <w:r w:rsidRPr="00ED0711">
        <w:t>Mettre en place des tableaux de suivi organisationnel</w:t>
      </w:r>
    </w:p>
    <w:p w:rsidR="00DE6694" w:rsidRDefault="00ED0711" w:rsidP="00C13AD1">
      <w:pPr>
        <w:pStyle w:val="ListParagraph"/>
        <w:numPr>
          <w:ilvl w:val="0"/>
          <w:numId w:val="20"/>
        </w:numPr>
        <w:jc w:val="both"/>
      </w:pPr>
      <w:r w:rsidRPr="00ED0711">
        <w:t>Participer aux décisions de configuration de l’outil</w:t>
      </w:r>
    </w:p>
    <w:p w:rsidR="00DE6694" w:rsidRDefault="00ED0711" w:rsidP="00C13AD1">
      <w:pPr>
        <w:pStyle w:val="ListParagraph"/>
        <w:numPr>
          <w:ilvl w:val="0"/>
          <w:numId w:val="20"/>
        </w:numPr>
        <w:jc w:val="both"/>
      </w:pPr>
      <w:r w:rsidRPr="00ED0711">
        <w:t>Etre le point de contact des futures équipes migrées et suivre les besoins et amélioration à apporter</w:t>
      </w:r>
    </w:p>
    <w:p w:rsidR="00150FC4" w:rsidRPr="003F3FFD" w:rsidRDefault="00ED0711" w:rsidP="00C13AD1">
      <w:pPr>
        <w:pStyle w:val="ListParagraph"/>
        <w:numPr>
          <w:ilvl w:val="0"/>
          <w:numId w:val="20"/>
        </w:numPr>
        <w:jc w:val="both"/>
      </w:pPr>
      <w:r w:rsidRPr="00ED0711">
        <w:t>Remonter les alertes fonctionnelles et techniques</w:t>
      </w:r>
    </w:p>
    <w:p w:rsidR="00DE6694" w:rsidRDefault="00ED0711">
      <w:pPr>
        <w:jc w:val="both"/>
      </w:pPr>
      <w:r w:rsidRPr="00ED0711">
        <w:rPr>
          <w:b/>
          <w:u w:val="single"/>
        </w:rPr>
        <w:t>Phase de planification</w:t>
      </w:r>
      <w:r w:rsidR="00627B79">
        <w:t> </w:t>
      </w:r>
    </w:p>
    <w:p w:rsidR="00DE6694" w:rsidRDefault="00627B79">
      <w:pPr>
        <w:jc w:val="both"/>
      </w:pPr>
      <w:r>
        <w:t xml:space="preserve">Cette phase a plusieurs buts : </w:t>
      </w:r>
    </w:p>
    <w:p w:rsidR="00150FC4" w:rsidRPr="003F3FFD" w:rsidRDefault="00ED0711" w:rsidP="00C13AD1">
      <w:pPr>
        <w:pStyle w:val="ListParagraph"/>
        <w:numPr>
          <w:ilvl w:val="0"/>
          <w:numId w:val="21"/>
        </w:numPr>
        <w:jc w:val="both"/>
      </w:pPr>
      <w:r w:rsidRPr="00ED0711">
        <w:t>Affecter une durée aux tâches</w:t>
      </w:r>
    </w:p>
    <w:p w:rsidR="00DE6694" w:rsidRDefault="00ED0711" w:rsidP="00C13AD1">
      <w:pPr>
        <w:pStyle w:val="ListParagraph"/>
        <w:numPr>
          <w:ilvl w:val="0"/>
          <w:numId w:val="21"/>
        </w:numPr>
        <w:jc w:val="both"/>
      </w:pPr>
      <w:r w:rsidRPr="00ED0711">
        <w:t>Organiser les tâches dans le temps</w:t>
      </w:r>
    </w:p>
    <w:p w:rsidR="00DE6694" w:rsidRDefault="00ED0711" w:rsidP="00C13AD1">
      <w:pPr>
        <w:pStyle w:val="ListParagraph"/>
        <w:numPr>
          <w:ilvl w:val="0"/>
          <w:numId w:val="21"/>
        </w:numPr>
        <w:jc w:val="both"/>
      </w:pPr>
      <w:r w:rsidRPr="00ED0711">
        <w:t>Définir les priorités</w:t>
      </w:r>
    </w:p>
    <w:p w:rsidR="00DE6694" w:rsidRDefault="00ED0711" w:rsidP="00C13AD1">
      <w:pPr>
        <w:pStyle w:val="ListParagraph"/>
        <w:numPr>
          <w:ilvl w:val="0"/>
          <w:numId w:val="21"/>
        </w:numPr>
        <w:jc w:val="both"/>
      </w:pPr>
      <w:r w:rsidRPr="00ED0711">
        <w:t>Poser les jalons</w:t>
      </w:r>
    </w:p>
    <w:p w:rsidR="00DE6694" w:rsidRDefault="00627B79">
      <w:pPr>
        <w:jc w:val="both"/>
      </w:pPr>
      <w:r>
        <w:lastRenderedPageBreak/>
        <w:t>C’est la base la plus appréciée pour communiquer largement et pour aider les équipes à s’organiser et prévoir la charge à venir ?</w:t>
      </w:r>
    </w:p>
    <w:p w:rsidR="00DE6694" w:rsidRDefault="00150FC4">
      <w:pPr>
        <w:jc w:val="both"/>
      </w:pPr>
      <w:r w:rsidRPr="003F3FFD">
        <w:rPr>
          <w:noProof/>
          <w:lang w:val="en-US"/>
        </w:rPr>
        <w:drawing>
          <wp:inline distT="0" distB="0" distL="0" distR="0">
            <wp:extent cx="5768340" cy="3112770"/>
            <wp:effectExtent l="19050" t="19050" r="22860" b="114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9-03 à 07.14.07.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8340" cy="3112770"/>
                    </a:xfrm>
                    <a:prstGeom prst="rect">
                      <a:avLst/>
                    </a:prstGeom>
                    <a:ln>
                      <a:solidFill>
                        <a:schemeClr val="tx1"/>
                      </a:solidFill>
                    </a:ln>
                  </pic:spPr>
                </pic:pic>
              </a:graphicData>
            </a:graphic>
          </wp:inline>
        </w:drawing>
      </w:r>
    </w:p>
    <w:p w:rsidR="00627B79" w:rsidRPr="003F3FFD" w:rsidRDefault="00ED0711" w:rsidP="00627B79">
      <w:pPr>
        <w:pStyle w:val="Subtitle"/>
        <w:rPr>
          <w:bCs/>
        </w:rPr>
      </w:pPr>
      <w:bookmarkStart w:id="73" w:name="_Toc429143854"/>
      <w:r w:rsidRPr="00ED0711">
        <w:t xml:space="preserve">Figure </w:t>
      </w:r>
      <w:r w:rsidR="00627B79">
        <w:t>1</w:t>
      </w:r>
      <w:r w:rsidR="00252866">
        <w:t>2</w:t>
      </w:r>
      <w:r w:rsidRPr="00ED0711">
        <w:t xml:space="preserve"> :</w:t>
      </w:r>
      <w:r w:rsidR="00627B79">
        <w:t xml:space="preserve"> Macro</w:t>
      </w:r>
      <w:r w:rsidRPr="00ED0711">
        <w:t xml:space="preserve"> </w:t>
      </w:r>
      <w:r w:rsidR="00627B79">
        <w:t>Planning du projet</w:t>
      </w:r>
      <w:r w:rsidR="00CF78A7">
        <w:t> : en rouge mes 2 « sous projets »</w:t>
      </w:r>
      <w:bookmarkEnd w:id="73"/>
    </w:p>
    <w:p w:rsidR="00BD7221" w:rsidRPr="00BD7221" w:rsidRDefault="00BD7221" w:rsidP="00C13AD1">
      <w:pPr>
        <w:pStyle w:val="Heading3"/>
        <w:numPr>
          <w:ilvl w:val="0"/>
          <w:numId w:val="6"/>
        </w:numPr>
      </w:pPr>
      <w:bookmarkStart w:id="74" w:name="_Toc302884257"/>
      <w:bookmarkStart w:id="75" w:name="_Toc429053238"/>
      <w:bookmarkStart w:id="76" w:name="_Toc429053603"/>
      <w:bookmarkStart w:id="77" w:name="_Toc429144107"/>
      <w:r w:rsidRPr="00BD7221">
        <w:t>La phase de conduite et de pilotage</w:t>
      </w:r>
      <w:bookmarkEnd w:id="74"/>
      <w:bookmarkEnd w:id="75"/>
      <w:bookmarkEnd w:id="76"/>
      <w:bookmarkEnd w:id="77"/>
    </w:p>
    <w:p w:rsidR="00DE6694" w:rsidRDefault="00ED0711">
      <w:pPr>
        <w:jc w:val="both"/>
      </w:pPr>
      <w:r w:rsidRPr="00ED0711">
        <w:rPr>
          <w:b/>
          <w:u w:val="single"/>
        </w:rPr>
        <w:t xml:space="preserve">Les </w:t>
      </w:r>
      <w:r>
        <w:rPr>
          <w:b/>
          <w:u w:val="single"/>
        </w:rPr>
        <w:t>Pré requis</w:t>
      </w:r>
      <w:r w:rsidRPr="00ED0711">
        <w:t> :</w:t>
      </w:r>
    </w:p>
    <w:p w:rsidR="00DE6694" w:rsidRDefault="00B05A0C">
      <w:pPr>
        <w:jc w:val="both"/>
      </w:pPr>
      <w:r>
        <w:t xml:space="preserve">Les </w:t>
      </w:r>
      <w:r w:rsidRPr="00B05A0C">
        <w:rPr>
          <w:u w:val="single"/>
        </w:rPr>
        <w:t>données à configurer</w:t>
      </w:r>
      <w:r>
        <w:t xml:space="preserve"> doivent être correctes. Il faut les récupérer dans les différents référentiels pour pouvoir les charger dans SERVICENOW par la suite. Il s’agit des groupes de supports, des noms des utilisateurs, des noms des serveurs et bases de données etc</w:t>
      </w:r>
    </w:p>
    <w:p w:rsidR="00150FC4" w:rsidRDefault="00CF78A7" w:rsidP="00150FC4">
      <w:pPr>
        <w:jc w:val="both"/>
      </w:pPr>
      <w:r>
        <w:t xml:space="preserve">Il a fallu </w:t>
      </w:r>
      <w:r w:rsidR="00B05A0C">
        <w:t xml:space="preserve">aussi </w:t>
      </w:r>
      <w:r>
        <w:t>faire un i</w:t>
      </w:r>
      <w:r w:rsidR="00ED0711" w:rsidRPr="00ED0711">
        <w:t xml:space="preserve">nventaire </w:t>
      </w:r>
      <w:r>
        <w:t>complet de tous les</w:t>
      </w:r>
      <w:r w:rsidR="00ED0711" w:rsidRPr="00ED0711">
        <w:t xml:space="preserve"> services GTS</w:t>
      </w:r>
      <w:r>
        <w:t xml:space="preserve"> et les nettoyer si besoin. En effet, la migration vers le nouvel outil est une bonne opportunité pour nettoyer les données existantes et charger des données propres dans le futur outil.</w:t>
      </w:r>
    </w:p>
    <w:p w:rsidR="00DE6694" w:rsidRDefault="00B05A0C">
      <w:pPr>
        <w:jc w:val="both"/>
      </w:pPr>
      <w:r>
        <w:t xml:space="preserve">Le deuxième pré-requis concerne </w:t>
      </w:r>
      <w:r w:rsidRPr="00B05A0C">
        <w:rPr>
          <w:u w:val="single"/>
        </w:rPr>
        <w:t>les outils satellites</w:t>
      </w:r>
      <w:r>
        <w:t xml:space="preserve"> à iTrack qui devront donc être migrés sur le nouvel outil. Je détaillerai cette partie plus tard, étant l’un de mes deux sous-projets.</w:t>
      </w:r>
    </w:p>
    <w:p w:rsidR="00DE6694" w:rsidRDefault="00B05A0C">
      <w:pPr>
        <w:jc w:val="both"/>
      </w:pPr>
      <w:r>
        <w:t xml:space="preserve">Troisième pré-requis : </w:t>
      </w:r>
      <w:r w:rsidRPr="00B05A0C">
        <w:rPr>
          <w:u w:val="single"/>
        </w:rPr>
        <w:t xml:space="preserve">le </w:t>
      </w:r>
      <w:r w:rsidR="00ED0711" w:rsidRPr="00ED0711">
        <w:rPr>
          <w:u w:val="single"/>
        </w:rPr>
        <w:t>catalogue de service</w:t>
      </w:r>
      <w:r w:rsidR="00ED0711" w:rsidRPr="00ED0711">
        <w:t xml:space="preserve"> </w:t>
      </w:r>
      <w:r>
        <w:t>doit être recréé dans le nouvel outil. Cette partie sera également détaillée ultérieurement puisque c’est mon deuxième projet.</w:t>
      </w:r>
    </w:p>
    <w:p w:rsidR="00DE6694" w:rsidRDefault="00B05A0C">
      <w:pPr>
        <w:jc w:val="both"/>
      </w:pPr>
      <w:r>
        <w:t>De plus, même si cela ne consiste pas en un pré requis en soi, une étape obligatoire et très importante concerne la gestion du changement.</w:t>
      </w:r>
    </w:p>
    <w:p w:rsidR="00B05A0C" w:rsidRDefault="00B05A0C" w:rsidP="00150FC4">
      <w:pPr>
        <w:jc w:val="both"/>
      </w:pPr>
      <w:r>
        <w:t xml:space="preserve">En effet, l’arrivée d’un nouvel outil inquiète toujours. L’accompagnement au changement est donc obligatoire. </w:t>
      </w:r>
    </w:p>
    <w:p w:rsidR="00B05A0C" w:rsidRDefault="00B05A0C" w:rsidP="00150FC4">
      <w:pPr>
        <w:jc w:val="both"/>
      </w:pPr>
      <w:r>
        <w:t xml:space="preserve">Pour cela, j’ai mis en place : </w:t>
      </w:r>
    </w:p>
    <w:p w:rsidR="00B05A0C" w:rsidRDefault="00B05A0C" w:rsidP="00C13AD1">
      <w:pPr>
        <w:pStyle w:val="ListParagraph"/>
        <w:numPr>
          <w:ilvl w:val="0"/>
          <w:numId w:val="22"/>
        </w:numPr>
        <w:jc w:val="both"/>
      </w:pPr>
      <w:r>
        <w:t>Des sessions de formations de la population Pilote définie (par Webex par exemple)</w:t>
      </w:r>
    </w:p>
    <w:p w:rsidR="00DE6694" w:rsidRDefault="00B05A0C" w:rsidP="00C13AD1">
      <w:pPr>
        <w:pStyle w:val="ListParagraph"/>
        <w:numPr>
          <w:ilvl w:val="0"/>
          <w:numId w:val="22"/>
        </w:numPr>
        <w:jc w:val="both"/>
      </w:pPr>
      <w:r>
        <w:t>Ecriture et suivi des g</w:t>
      </w:r>
      <w:r w:rsidR="00ED0711" w:rsidRPr="00ED0711">
        <w:t>uides d’utilisateurs</w:t>
      </w:r>
    </w:p>
    <w:p w:rsidR="00150FC4" w:rsidRPr="003F3FFD" w:rsidRDefault="00B05A0C" w:rsidP="00C13AD1">
      <w:pPr>
        <w:pStyle w:val="ListParagraph"/>
        <w:numPr>
          <w:ilvl w:val="0"/>
          <w:numId w:val="22"/>
        </w:numPr>
        <w:jc w:val="both"/>
      </w:pPr>
      <w:r>
        <w:t>Mise en place d’</w:t>
      </w:r>
      <w:r w:rsidR="00ED0711" w:rsidRPr="00ED0711">
        <w:t>exercices</w:t>
      </w:r>
      <w:r>
        <w:t xml:space="preserve"> et demande de création de</w:t>
      </w:r>
      <w:r w:rsidR="00ED0711" w:rsidRPr="00ED0711">
        <w:t xml:space="preserve"> vidéos</w:t>
      </w:r>
    </w:p>
    <w:p w:rsidR="00DE6694" w:rsidRDefault="00B05A0C" w:rsidP="00C13AD1">
      <w:pPr>
        <w:pStyle w:val="ListParagraph"/>
        <w:numPr>
          <w:ilvl w:val="0"/>
          <w:numId w:val="22"/>
        </w:numPr>
        <w:jc w:val="both"/>
      </w:pPr>
      <w:r>
        <w:t>Accompagnement et support à l</w:t>
      </w:r>
      <w:r w:rsidR="00ED0711" w:rsidRPr="00ED0711">
        <w:t>’auto-formation</w:t>
      </w:r>
      <w:r>
        <w:t xml:space="preserve"> des futurs utilisateurs</w:t>
      </w:r>
    </w:p>
    <w:p w:rsidR="00DE6694" w:rsidRDefault="00150FC4">
      <w:pPr>
        <w:jc w:val="center"/>
      </w:pPr>
      <w:r w:rsidRPr="003F3FFD">
        <w:rPr>
          <w:noProof/>
          <w:lang w:val="en-US"/>
        </w:rPr>
        <w:lastRenderedPageBreak/>
        <w:drawing>
          <wp:inline distT="0" distB="0" distL="0" distR="0">
            <wp:extent cx="5768340" cy="3385565"/>
            <wp:effectExtent l="19050" t="19050" r="22860" b="24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68340" cy="3385565"/>
                    </a:xfrm>
                    <a:prstGeom prst="rect">
                      <a:avLst/>
                    </a:prstGeom>
                    <a:noFill/>
                    <a:ln w="9525">
                      <a:solidFill>
                        <a:schemeClr val="accent1"/>
                      </a:solidFill>
                      <a:miter lim="800000"/>
                      <a:headEnd/>
                      <a:tailEnd/>
                    </a:ln>
                  </pic:spPr>
                </pic:pic>
              </a:graphicData>
            </a:graphic>
          </wp:inline>
        </w:drawing>
      </w:r>
    </w:p>
    <w:p w:rsidR="000C6BFE" w:rsidRPr="003F3FFD" w:rsidRDefault="00ED0711" w:rsidP="000C6BFE">
      <w:pPr>
        <w:pStyle w:val="Subtitle"/>
        <w:rPr>
          <w:bCs/>
        </w:rPr>
      </w:pPr>
      <w:bookmarkStart w:id="78" w:name="_Toc429143855"/>
      <w:r w:rsidRPr="00ED0711">
        <w:t xml:space="preserve">Figure </w:t>
      </w:r>
      <w:r w:rsidR="000C6BFE">
        <w:t>1</w:t>
      </w:r>
      <w:r w:rsidR="00252866">
        <w:t>3</w:t>
      </w:r>
      <w:r w:rsidRPr="00ED0711">
        <w:t xml:space="preserve"> :</w:t>
      </w:r>
      <w:r w:rsidR="000C6BFE">
        <w:t xml:space="preserve"> Mise en place du support</w:t>
      </w:r>
      <w:bookmarkEnd w:id="78"/>
    </w:p>
    <w:p w:rsidR="00DE6694" w:rsidRDefault="000C6BFE">
      <w:pPr>
        <w:jc w:val="both"/>
      </w:pPr>
      <w:r>
        <w:t xml:space="preserve">J’ai également dû : </w:t>
      </w:r>
    </w:p>
    <w:p w:rsidR="00DE6694" w:rsidRDefault="00ED0711" w:rsidP="00C13AD1">
      <w:pPr>
        <w:pStyle w:val="ListParagraph"/>
        <w:numPr>
          <w:ilvl w:val="0"/>
          <w:numId w:val="23"/>
        </w:numPr>
        <w:jc w:val="both"/>
      </w:pPr>
      <w:r w:rsidRPr="00ED0711">
        <w:t>Motiver les équipes</w:t>
      </w:r>
    </w:p>
    <w:p w:rsidR="00DE6694" w:rsidRDefault="00ED0711" w:rsidP="00C13AD1">
      <w:pPr>
        <w:pStyle w:val="ListParagraph"/>
        <w:numPr>
          <w:ilvl w:val="0"/>
          <w:numId w:val="23"/>
        </w:numPr>
        <w:jc w:val="both"/>
      </w:pPr>
      <w:r w:rsidRPr="00ED0711">
        <w:t>Communiquer autour du projet</w:t>
      </w:r>
    </w:p>
    <w:p w:rsidR="00DE6694" w:rsidRDefault="00ED0711" w:rsidP="00C13AD1">
      <w:pPr>
        <w:pStyle w:val="ListParagraph"/>
        <w:numPr>
          <w:ilvl w:val="0"/>
          <w:numId w:val="23"/>
        </w:numPr>
        <w:jc w:val="both"/>
      </w:pPr>
      <w:r w:rsidRPr="00ED0711">
        <w:t>Réunions d’avancement et bilans d’étapes</w:t>
      </w:r>
    </w:p>
    <w:p w:rsidR="00DE6694" w:rsidRDefault="00ED0711" w:rsidP="00C13AD1">
      <w:pPr>
        <w:pStyle w:val="ListParagraph"/>
        <w:numPr>
          <w:ilvl w:val="0"/>
          <w:numId w:val="23"/>
        </w:numPr>
        <w:jc w:val="both"/>
      </w:pPr>
      <w:r w:rsidRPr="00ED0711">
        <w:t xml:space="preserve">Contrôler l’avancement </w:t>
      </w:r>
    </w:p>
    <w:p w:rsidR="000C6BFE" w:rsidRPr="003F3FFD" w:rsidRDefault="000C6BFE" w:rsidP="000C6BFE">
      <w:pPr>
        <w:jc w:val="both"/>
      </w:pPr>
      <w:r>
        <w:t xml:space="preserve">Par la suite il restera les étapes suivantes : </w:t>
      </w:r>
    </w:p>
    <w:p w:rsidR="00DE6694" w:rsidRDefault="000C6BFE" w:rsidP="00C13AD1">
      <w:pPr>
        <w:pStyle w:val="ListParagraph"/>
        <w:numPr>
          <w:ilvl w:val="0"/>
          <w:numId w:val="23"/>
        </w:numPr>
        <w:jc w:val="both"/>
      </w:pPr>
      <w:r>
        <w:t>Mettre en place et analyser d</w:t>
      </w:r>
      <w:r w:rsidR="00ED0711" w:rsidRPr="00ED0711">
        <w:t>es indicateurs de suivi</w:t>
      </w:r>
    </w:p>
    <w:p w:rsidR="00BD7221" w:rsidRPr="00BD7221" w:rsidRDefault="00BD7221" w:rsidP="00C13AD1">
      <w:pPr>
        <w:pStyle w:val="Heading3"/>
        <w:numPr>
          <w:ilvl w:val="0"/>
          <w:numId w:val="6"/>
        </w:numPr>
        <w:rPr>
          <w:rFonts w:eastAsiaTheme="minorHAnsi"/>
        </w:rPr>
      </w:pPr>
      <w:bookmarkStart w:id="79" w:name="_Toc429053239"/>
      <w:bookmarkStart w:id="80" w:name="_Toc429053604"/>
      <w:bookmarkStart w:id="81" w:name="_Toc429144108"/>
      <w:r w:rsidRPr="00BD7221">
        <w:t>La phase de clôture et d’évaluation</w:t>
      </w:r>
      <w:bookmarkEnd w:id="79"/>
      <w:bookmarkEnd w:id="80"/>
      <w:bookmarkEnd w:id="81"/>
    </w:p>
    <w:p w:rsidR="00865532" w:rsidRDefault="00865532" w:rsidP="00150FC4">
      <w:pPr>
        <w:jc w:val="both"/>
      </w:pPr>
      <w:r>
        <w:t xml:space="preserve">Cette dernière phase consiste à : </w:t>
      </w:r>
    </w:p>
    <w:p w:rsidR="00150FC4" w:rsidRPr="00150FC4" w:rsidRDefault="00ED0711" w:rsidP="00C13AD1">
      <w:pPr>
        <w:pStyle w:val="ListParagraph"/>
        <w:numPr>
          <w:ilvl w:val="0"/>
          <w:numId w:val="24"/>
        </w:numPr>
        <w:jc w:val="both"/>
      </w:pPr>
      <w:r w:rsidRPr="00ED0711">
        <w:t xml:space="preserve">Valider le projet en s’assurant que les différents volés ont été implémentés et déployés, les exigences de sécurité ont été respecté. </w:t>
      </w:r>
    </w:p>
    <w:p w:rsidR="00150FC4" w:rsidRPr="00150FC4" w:rsidRDefault="00ED0711" w:rsidP="00C13AD1">
      <w:pPr>
        <w:pStyle w:val="ListParagraph"/>
        <w:numPr>
          <w:ilvl w:val="0"/>
          <w:numId w:val="24"/>
        </w:numPr>
        <w:jc w:val="both"/>
      </w:pPr>
      <w:r w:rsidRPr="00ED0711">
        <w:t>Livr</w:t>
      </w:r>
      <w:r w:rsidR="00865532">
        <w:t>er l’outil</w:t>
      </w:r>
      <w:r w:rsidRPr="00ED0711">
        <w:t xml:space="preserve"> : </w:t>
      </w:r>
      <w:r w:rsidR="00865532">
        <w:t>avec un support particulier d</w:t>
      </w:r>
      <w:r w:rsidRPr="00ED0711">
        <w:t xml:space="preserve">es administrateurs de la SOCIETE GENERALE </w:t>
      </w:r>
      <w:r w:rsidR="00865532">
        <w:t>qui doivent être</w:t>
      </w:r>
      <w:r w:rsidRPr="00ED0711">
        <w:t xml:space="preserve"> opérationnels pour superviser le fonctionnement des plateformes à l’aide de documentation et formations préalablement établi</w:t>
      </w:r>
      <w:r w:rsidR="00865532">
        <w:t>s</w:t>
      </w:r>
      <w:r w:rsidRPr="00ED0711">
        <w:t xml:space="preserve">. </w:t>
      </w:r>
    </w:p>
    <w:p w:rsidR="00150FC4" w:rsidRPr="00150FC4" w:rsidRDefault="00ED0711" w:rsidP="00C13AD1">
      <w:pPr>
        <w:pStyle w:val="ListParagraph"/>
        <w:numPr>
          <w:ilvl w:val="0"/>
          <w:numId w:val="24"/>
        </w:numPr>
        <w:jc w:val="both"/>
      </w:pPr>
      <w:r w:rsidRPr="00ED0711">
        <w:t>Communiquer</w:t>
      </w:r>
    </w:p>
    <w:p w:rsidR="00150FC4" w:rsidRPr="00150FC4" w:rsidRDefault="00ED0711" w:rsidP="00C13AD1">
      <w:pPr>
        <w:pStyle w:val="ListParagraph"/>
        <w:numPr>
          <w:ilvl w:val="0"/>
          <w:numId w:val="24"/>
        </w:numPr>
        <w:jc w:val="both"/>
      </w:pPr>
      <w:r w:rsidRPr="00ED0711">
        <w:t>Valider les méthodes utilisées</w:t>
      </w:r>
    </w:p>
    <w:p w:rsidR="00150FC4" w:rsidRDefault="00ED0711" w:rsidP="00C13AD1">
      <w:pPr>
        <w:pStyle w:val="ListParagraph"/>
        <w:numPr>
          <w:ilvl w:val="0"/>
          <w:numId w:val="24"/>
        </w:numPr>
        <w:jc w:val="both"/>
      </w:pPr>
      <w:r w:rsidRPr="00ED0711">
        <w:t>Capitaliser l’expérience</w:t>
      </w:r>
    </w:p>
    <w:p w:rsidR="00865532" w:rsidRDefault="00865532" w:rsidP="00865532">
      <w:pPr>
        <w:pStyle w:val="ListParagraph"/>
        <w:jc w:val="both"/>
      </w:pPr>
    </w:p>
    <w:p w:rsidR="00252866" w:rsidRDefault="00252866" w:rsidP="00865532">
      <w:pPr>
        <w:pStyle w:val="ListParagraph"/>
        <w:jc w:val="both"/>
      </w:pPr>
    </w:p>
    <w:p w:rsidR="00252866" w:rsidRDefault="00252866" w:rsidP="00865532">
      <w:pPr>
        <w:pStyle w:val="ListParagraph"/>
        <w:jc w:val="both"/>
      </w:pPr>
    </w:p>
    <w:p w:rsidR="00BD7221" w:rsidRPr="00BB38A5" w:rsidRDefault="00BD7221" w:rsidP="00C13AD1">
      <w:pPr>
        <w:pStyle w:val="Heading2"/>
        <w:numPr>
          <w:ilvl w:val="0"/>
          <w:numId w:val="2"/>
        </w:numPr>
      </w:pPr>
      <w:bookmarkStart w:id="82" w:name="_Toc429053240"/>
      <w:bookmarkStart w:id="83" w:name="_Toc429053605"/>
      <w:bookmarkStart w:id="84" w:name="_Toc429144109"/>
      <w:r w:rsidRPr="00BB38A5">
        <w:lastRenderedPageBreak/>
        <w:t>Mes</w:t>
      </w:r>
      <w:r w:rsidR="00865532">
        <w:t xml:space="preserve"> deux</w:t>
      </w:r>
      <w:r w:rsidRPr="00BB38A5">
        <w:t xml:space="preserve"> projets</w:t>
      </w:r>
      <w:bookmarkEnd w:id="82"/>
      <w:bookmarkEnd w:id="83"/>
      <w:bookmarkEnd w:id="84"/>
    </w:p>
    <w:p w:rsidR="00BB38A5" w:rsidRPr="00BB38A5" w:rsidRDefault="00252866" w:rsidP="00C13AD1">
      <w:pPr>
        <w:pStyle w:val="Heading3"/>
        <w:numPr>
          <w:ilvl w:val="0"/>
          <w:numId w:val="7"/>
        </w:numPr>
      </w:pPr>
      <w:bookmarkStart w:id="85" w:name="_Toc429053241"/>
      <w:bookmarkStart w:id="86" w:name="_Toc429053606"/>
      <w:bookmarkStart w:id="87" w:name="_Toc429144110"/>
      <w:r>
        <w:t xml:space="preserve">Projet 1 : </w:t>
      </w:r>
      <w:r w:rsidR="00865532">
        <w:t>La m</w:t>
      </w:r>
      <w:r w:rsidR="00BB38A5" w:rsidRPr="00BB38A5">
        <w:t xml:space="preserve">igration des </w:t>
      </w:r>
      <w:r w:rsidR="00BB38A5">
        <w:t xml:space="preserve">64 </w:t>
      </w:r>
      <w:r w:rsidR="00BB38A5" w:rsidRPr="00BB38A5">
        <w:t>outils satellites</w:t>
      </w:r>
      <w:bookmarkEnd w:id="85"/>
      <w:bookmarkEnd w:id="86"/>
      <w:bookmarkEnd w:id="87"/>
    </w:p>
    <w:p w:rsidR="00BB38A5" w:rsidRPr="00BB38A5" w:rsidRDefault="00BB38A5" w:rsidP="00BB38A5">
      <w:pPr>
        <w:rPr>
          <w:u w:val="single"/>
        </w:rPr>
      </w:pPr>
      <w:r w:rsidRPr="00BB38A5">
        <w:rPr>
          <w:u w:val="single"/>
        </w:rPr>
        <w:t>Qu’est ce qu’un outil Satellite ?</w:t>
      </w:r>
    </w:p>
    <w:p w:rsidR="00DE6694" w:rsidRDefault="00ED0711">
      <w:pPr>
        <w:jc w:val="both"/>
      </w:pPr>
      <w:r w:rsidRPr="00ED0711">
        <w:t>Un outil Satellite est un outil qui interagit et dépend d’un autre outil. En l’occurrence ici</w:t>
      </w:r>
      <w:r w:rsidR="00865532">
        <w:t xml:space="preserve"> nous parlons d’outils satellite à iTrack</w:t>
      </w:r>
      <w:r w:rsidRPr="00ED0711">
        <w:t>.</w:t>
      </w:r>
    </w:p>
    <w:p w:rsidR="00DE6694" w:rsidRDefault="00ED0711">
      <w:pPr>
        <w:jc w:val="both"/>
      </w:pPr>
      <w:r w:rsidRPr="00ED0711">
        <w:t>Au décommissionnement d’</w:t>
      </w:r>
      <w:r w:rsidR="008E53ED">
        <w:t>ITRACK</w:t>
      </w:r>
      <w:r w:rsidRPr="00ED0711">
        <w:t xml:space="preserve">, ces outils </w:t>
      </w:r>
      <w:r w:rsidR="00865532">
        <w:t>devront</w:t>
      </w:r>
      <w:r w:rsidRPr="00ED0711">
        <w:t xml:space="preserve"> être en mesure de fonctionn</w:t>
      </w:r>
      <w:r w:rsidR="00865532">
        <w:t>er correctement avec SERVICENOW. Cel</w:t>
      </w:r>
      <w:r w:rsidRPr="00ED0711">
        <w:t>a</w:t>
      </w:r>
      <w:r w:rsidR="00865532">
        <w:t xml:space="preserve"> signifie donc que ces outils devront être interfacés avec </w:t>
      </w:r>
      <w:r w:rsidRPr="00ED0711">
        <w:t>SERVICENOW.</w:t>
      </w:r>
    </w:p>
    <w:p w:rsidR="00390B41" w:rsidRDefault="00390B41" w:rsidP="00150FC4">
      <w:pPr>
        <w:jc w:val="both"/>
      </w:pPr>
    </w:p>
    <w:p w:rsidR="00390B41" w:rsidRDefault="00390B41" w:rsidP="00390B41">
      <w:pPr>
        <w:jc w:val="center"/>
        <w:rPr>
          <w:u w:val="single"/>
        </w:rPr>
      </w:pPr>
      <w:r w:rsidRPr="00390B41">
        <w:rPr>
          <w:noProof/>
          <w:u w:val="single"/>
          <w:lang w:val="en-US"/>
        </w:rPr>
        <w:drawing>
          <wp:inline distT="0" distB="0" distL="0" distR="0">
            <wp:extent cx="2800350" cy="3749040"/>
            <wp:effectExtent l="1905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20278" cy="4785147"/>
                      <a:chOff x="5076056" y="1196752"/>
                      <a:chExt cx="3620278" cy="4785147"/>
                    </a:xfrm>
                  </a:grpSpPr>
                  <a:grpSp>
                    <a:nvGrpSpPr>
                      <a:cNvPr id="84" name="Group 83"/>
                      <a:cNvGrpSpPr/>
                    </a:nvGrpSpPr>
                    <a:grpSpPr>
                      <a:xfrm>
                        <a:off x="5076056" y="1196752"/>
                        <a:ext cx="3620278" cy="4785147"/>
                        <a:chOff x="395536" y="1196752"/>
                        <a:chExt cx="3620278" cy="4785147"/>
                      </a:xfrm>
                    </a:grpSpPr>
                    <a:sp>
                      <a:nvSpPr>
                        <a:cNvPr id="124" name="Forme libre 211"/>
                        <a:cNvSpPr/>
                      </a:nvSpPr>
                      <a:spPr>
                        <a:xfrm rot="19502907">
                          <a:off x="1355856" y="4907105"/>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grpSp>
                      <a:nvGrpSpPr>
                        <a:cNvPr id="4" name="Group 82"/>
                        <a:cNvGrpSpPr/>
                      </a:nvGrpSpPr>
                      <a:grpSpPr>
                        <a:xfrm>
                          <a:off x="395536" y="1196752"/>
                          <a:ext cx="3620278" cy="4785147"/>
                          <a:chOff x="366530" y="1143582"/>
                          <a:chExt cx="3620278" cy="4785147"/>
                        </a:xfrm>
                      </a:grpSpPr>
                      <a:grpSp>
                        <a:nvGrpSpPr>
                          <a:cNvPr id="5" name="Group 26"/>
                          <a:cNvGrpSpPr/>
                        </a:nvGrpSpPr>
                        <a:grpSpPr>
                          <a:xfrm>
                            <a:off x="1763688" y="4725144"/>
                            <a:ext cx="677731" cy="775026"/>
                            <a:chOff x="1542106" y="3486527"/>
                            <a:chExt cx="350306" cy="510681"/>
                          </a:xfrm>
                        </a:grpSpPr>
                        <a:sp>
                          <a:nvSpPr>
                            <a:cNvPr id="2" name="Forme libre 210"/>
                            <a:cNvSpPr/>
                          </a:nvSpPr>
                          <a:spPr>
                            <a:xfrm>
                              <a:off x="1579326" y="3486527"/>
                              <a:ext cx="260536" cy="341444"/>
                            </a:xfrm>
                            <a:custGeom>
                              <a:avLst/>
                              <a:gdLst>
                                <a:gd name="connsiteX0" fmla="*/ 677511 w 1355022"/>
                                <a:gd name="connsiteY0" fmla="*/ 354534 h 1335136"/>
                                <a:gd name="connsiteX1" fmla="*/ 353511 w 1355022"/>
                                <a:gd name="connsiteY1" fmla="*/ 678534 h 1335136"/>
                                <a:gd name="connsiteX2" fmla="*/ 677511 w 1355022"/>
                                <a:gd name="connsiteY2" fmla="*/ 1002534 h 1335136"/>
                                <a:gd name="connsiteX3" fmla="*/ 1001511 w 1355022"/>
                                <a:gd name="connsiteY3" fmla="*/ 678534 h 1335136"/>
                                <a:gd name="connsiteX4" fmla="*/ 677511 w 1355022"/>
                                <a:gd name="connsiteY4" fmla="*/ 354534 h 1335136"/>
                                <a:gd name="connsiteX5" fmla="*/ 622026 w 1355022"/>
                                <a:gd name="connsiteY5" fmla="*/ 0 h 1335136"/>
                                <a:gd name="connsiteX6" fmla="*/ 732997 w 1355022"/>
                                <a:gd name="connsiteY6" fmla="*/ 0 h 1335136"/>
                                <a:gd name="connsiteX7" fmla="*/ 757115 w 1355022"/>
                                <a:gd name="connsiteY7" fmla="*/ 136872 h 1335136"/>
                                <a:gd name="connsiteX8" fmla="*/ 964524 w 1355022"/>
                                <a:gd name="connsiteY8" fmla="*/ 212402 h 1335136"/>
                                <a:gd name="connsiteX9" fmla="*/ 964524 w 1355022"/>
                                <a:gd name="connsiteY9" fmla="*/ 212403 h 1335136"/>
                                <a:gd name="connsiteX10" fmla="*/ 1070934 w 1355022"/>
                                <a:gd name="connsiteY10" fmla="*/ 123064 h 1335136"/>
                                <a:gd name="connsiteX11" fmla="*/ 1155942 w 1355022"/>
                                <a:gd name="connsiteY11" fmla="*/ 194432 h 1335136"/>
                                <a:gd name="connsiteX12" fmla="*/ 1086483 w 1355022"/>
                                <a:gd name="connsiteY12" fmla="*/ 314793 h 1335136"/>
                                <a:gd name="connsiteX13" fmla="*/ 1196843 w 1355022"/>
                                <a:gd name="connsiteY13" fmla="*/ 506043 h 1335136"/>
                                <a:gd name="connsiteX14" fmla="*/ 1335753 w 1355022"/>
                                <a:gd name="connsiteY14" fmla="*/ 506039 h 1335136"/>
                                <a:gd name="connsiteX15" fmla="*/ 1355022 w 1355022"/>
                                <a:gd name="connsiteY15" fmla="*/ 615381 h 1335136"/>
                                <a:gd name="connsiteX16" fmla="*/ 1224488 w 1355022"/>
                                <a:gd name="connsiteY16" fmla="*/ 662912 h 1335136"/>
                                <a:gd name="connsiteX17" fmla="*/ 1186161 w 1355022"/>
                                <a:gd name="connsiteY17" fmla="*/ 880392 h 1335136"/>
                                <a:gd name="connsiteX18" fmla="*/ 1292574 w 1355022"/>
                                <a:gd name="connsiteY18" fmla="*/ 969725 h 1335136"/>
                                <a:gd name="connsiteX19" fmla="*/ 1237089 w 1355022"/>
                                <a:gd name="connsiteY19" fmla="*/ 1065879 h 1335136"/>
                                <a:gd name="connsiteX20" fmla="*/ 1106558 w 1355022"/>
                                <a:gd name="connsiteY20" fmla="*/ 1018341 h 1335136"/>
                                <a:gd name="connsiteX21" fmla="*/ 937476 w 1355022"/>
                                <a:gd name="connsiteY21" fmla="*/ 1160291 h 1335136"/>
                                <a:gd name="connsiteX22" fmla="*/ 961601 w 1355022"/>
                                <a:gd name="connsiteY22" fmla="*/ 1297161 h 1335136"/>
                                <a:gd name="connsiteX23" fmla="*/ 857322 w 1355022"/>
                                <a:gd name="connsiteY23" fmla="*/ 1335136 h 1335136"/>
                                <a:gd name="connsiteX24" fmla="*/ 787871 w 1355022"/>
                                <a:gd name="connsiteY24" fmla="*/ 1214771 h 1335136"/>
                                <a:gd name="connsiteX25" fmla="*/ 567151 w 1355022"/>
                                <a:gd name="connsiteY25" fmla="*/ 1214771 h 1335136"/>
                                <a:gd name="connsiteX26" fmla="*/ 497700 w 1355022"/>
                                <a:gd name="connsiteY26" fmla="*/ 1335136 h 1335136"/>
                                <a:gd name="connsiteX27" fmla="*/ 393422 w 1355022"/>
                                <a:gd name="connsiteY27" fmla="*/ 1297161 h 1335136"/>
                                <a:gd name="connsiteX28" fmla="*/ 417546 w 1355022"/>
                                <a:gd name="connsiteY28" fmla="*/ 1160291 h 1335136"/>
                                <a:gd name="connsiteX29" fmla="*/ 248465 w 1355022"/>
                                <a:gd name="connsiteY29" fmla="*/ 1018340 h 1335136"/>
                                <a:gd name="connsiteX30" fmla="*/ 117934 w 1355022"/>
                                <a:gd name="connsiteY30" fmla="*/ 1065879 h 1335136"/>
                                <a:gd name="connsiteX31" fmla="*/ 62448 w 1355022"/>
                                <a:gd name="connsiteY31" fmla="*/ 969725 h 1335136"/>
                                <a:gd name="connsiteX32" fmla="*/ 168861 w 1355022"/>
                                <a:gd name="connsiteY32" fmla="*/ 880392 h 1335136"/>
                                <a:gd name="connsiteX33" fmla="*/ 130534 w 1355022"/>
                                <a:gd name="connsiteY33" fmla="*/ 662912 h 1335136"/>
                                <a:gd name="connsiteX34" fmla="*/ 0 w 1355022"/>
                                <a:gd name="connsiteY34" fmla="*/ 615381 h 1335136"/>
                                <a:gd name="connsiteX35" fmla="*/ 19269 w 1355022"/>
                                <a:gd name="connsiteY35" fmla="*/ 506039 h 1335136"/>
                                <a:gd name="connsiteX36" fmla="*/ 158180 w 1355022"/>
                                <a:gd name="connsiteY36" fmla="*/ 506042 h 1335136"/>
                                <a:gd name="connsiteX37" fmla="*/ 268540 w 1355022"/>
                                <a:gd name="connsiteY37" fmla="*/ 314793 h 1335136"/>
                                <a:gd name="connsiteX38" fmla="*/ 199081 w 1355022"/>
                                <a:gd name="connsiteY38" fmla="*/ 194432 h 1335136"/>
                                <a:gd name="connsiteX39" fmla="*/ 284089 w 1355022"/>
                                <a:gd name="connsiteY39" fmla="*/ 123064 h 1335136"/>
                                <a:gd name="connsiteX40" fmla="*/ 390498 w 1355022"/>
                                <a:gd name="connsiteY40" fmla="*/ 212403 h 1335136"/>
                                <a:gd name="connsiteX41" fmla="*/ 597907 w 1355022"/>
                                <a:gd name="connsiteY41" fmla="*/ 136873 h 13351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1355022" h="1335136">
                                  <a:moveTo>
                                    <a:pt x="677511" y="354534"/>
                                  </a:moveTo>
                                  <a:cubicBezTo>
                                    <a:pt x="498571" y="354534"/>
                                    <a:pt x="353511" y="499594"/>
                                    <a:pt x="353511" y="678534"/>
                                  </a:cubicBezTo>
                                  <a:cubicBezTo>
                                    <a:pt x="353511" y="857474"/>
                                    <a:pt x="498571" y="1002534"/>
                                    <a:pt x="677511" y="1002534"/>
                                  </a:cubicBezTo>
                                  <a:cubicBezTo>
                                    <a:pt x="856451" y="1002534"/>
                                    <a:pt x="1001511" y="857474"/>
                                    <a:pt x="1001511" y="678534"/>
                                  </a:cubicBezTo>
                                  <a:cubicBezTo>
                                    <a:pt x="1001511" y="499594"/>
                                    <a:pt x="856451" y="354534"/>
                                    <a:pt x="677511" y="354534"/>
                                  </a:cubicBezTo>
                                  <a:close/>
                                  <a:moveTo>
                                    <a:pt x="622026" y="0"/>
                                  </a:moveTo>
                                  <a:lnTo>
                                    <a:pt x="732997" y="0"/>
                                  </a:lnTo>
                                  <a:lnTo>
                                    <a:pt x="757115" y="136872"/>
                                  </a:lnTo>
                                  <a:cubicBezTo>
                                    <a:pt x="830661" y="147692"/>
                                    <a:pt x="901233" y="173391"/>
                                    <a:pt x="964524" y="212402"/>
                                  </a:cubicBezTo>
                                  <a:lnTo>
                                    <a:pt x="964524" y="212403"/>
                                  </a:lnTo>
                                  <a:lnTo>
                                    <a:pt x="1070934" y="123064"/>
                                  </a:lnTo>
                                  <a:lnTo>
                                    <a:pt x="1155942" y="194432"/>
                                  </a:lnTo>
                                  <a:lnTo>
                                    <a:pt x="1086483" y="314793"/>
                                  </a:lnTo>
                                  <a:cubicBezTo>
                                    <a:pt x="1135872" y="370381"/>
                                    <a:pt x="1173422" y="435455"/>
                                    <a:pt x="1196843" y="506043"/>
                                  </a:cubicBezTo>
                                  <a:lnTo>
                                    <a:pt x="1335753" y="506039"/>
                                  </a:lnTo>
                                  <a:lnTo>
                                    <a:pt x="1355022" y="615381"/>
                                  </a:lnTo>
                                  <a:lnTo>
                                    <a:pt x="1224488" y="662912"/>
                                  </a:lnTo>
                                  <a:cubicBezTo>
                                    <a:pt x="1226610" y="737258"/>
                                    <a:pt x="1213569" y="811256"/>
                                    <a:pt x="1186161" y="880392"/>
                                  </a:cubicBezTo>
                                  <a:lnTo>
                                    <a:pt x="1292574" y="969725"/>
                                  </a:lnTo>
                                  <a:lnTo>
                                    <a:pt x="1237089" y="1065879"/>
                                  </a:lnTo>
                                  <a:lnTo>
                                    <a:pt x="1106558" y="1018341"/>
                                  </a:lnTo>
                                  <a:cubicBezTo>
                                    <a:pt x="1060419" y="1076657"/>
                                    <a:pt x="1002889" y="1124957"/>
                                    <a:pt x="937476" y="1160291"/>
                                  </a:cubicBezTo>
                                  <a:lnTo>
                                    <a:pt x="961601" y="1297161"/>
                                  </a:lnTo>
                                  <a:lnTo>
                                    <a:pt x="857322" y="1335136"/>
                                  </a:lnTo>
                                  <a:lnTo>
                                    <a:pt x="787871" y="1214771"/>
                                  </a:lnTo>
                                  <a:cubicBezTo>
                                    <a:pt x="715061" y="1229771"/>
                                    <a:pt x="639960" y="1229771"/>
                                    <a:pt x="567151" y="1214771"/>
                                  </a:cubicBezTo>
                                  <a:lnTo>
                                    <a:pt x="497700" y="1335136"/>
                                  </a:lnTo>
                                  <a:lnTo>
                                    <a:pt x="393422" y="1297161"/>
                                  </a:lnTo>
                                  <a:lnTo>
                                    <a:pt x="417546" y="1160291"/>
                                  </a:lnTo>
                                  <a:cubicBezTo>
                                    <a:pt x="352134" y="1124956"/>
                                    <a:pt x="294603" y="1076657"/>
                                    <a:pt x="248465" y="1018340"/>
                                  </a:cubicBezTo>
                                  <a:lnTo>
                                    <a:pt x="117934" y="1065879"/>
                                  </a:lnTo>
                                  <a:lnTo>
                                    <a:pt x="62448" y="969725"/>
                                  </a:lnTo>
                                  <a:lnTo>
                                    <a:pt x="168861" y="880392"/>
                                  </a:lnTo>
                                  <a:cubicBezTo>
                                    <a:pt x="141454" y="811256"/>
                                    <a:pt x="128413" y="737258"/>
                                    <a:pt x="130534" y="662912"/>
                                  </a:cubicBezTo>
                                  <a:lnTo>
                                    <a:pt x="0" y="615381"/>
                                  </a:lnTo>
                                  <a:lnTo>
                                    <a:pt x="19269" y="506039"/>
                                  </a:lnTo>
                                  <a:lnTo>
                                    <a:pt x="158180" y="506042"/>
                                  </a:lnTo>
                                  <a:cubicBezTo>
                                    <a:pt x="181601" y="435454"/>
                                    <a:pt x="219152" y="370381"/>
                                    <a:pt x="268540" y="314793"/>
                                  </a:cubicBezTo>
                                  <a:lnTo>
                                    <a:pt x="199081" y="194432"/>
                                  </a:lnTo>
                                  <a:lnTo>
                                    <a:pt x="284089" y="123064"/>
                                  </a:lnTo>
                                  <a:lnTo>
                                    <a:pt x="390498" y="212403"/>
                                  </a:lnTo>
                                  <a:cubicBezTo>
                                    <a:pt x="453789" y="173392"/>
                                    <a:pt x="524361" y="147693"/>
                                    <a:pt x="597907" y="136873"/>
                                  </a:cubicBezTo>
                                  <a:close/>
                                </a:path>
                              </a:pathLst>
                            </a:custGeom>
                            <a:solidFill>
                              <a:srgbClr val="389BCF"/>
                            </a:solidFill>
                            <a:ln w="57150" cap="flat" cmpd="sng" algn="ctr">
                              <a:noFill/>
                              <a:prstDash val="solid"/>
                              <a:round/>
                              <a:headEnd type="none" w="med" len="med"/>
                              <a:tailEnd type="none" w="med" len="med"/>
                            </a:ln>
                          </a:spPr>
                          <a:txSp>
                            <a:txBody>
                              <a:bodyPr wrap="square" lIns="502713" tIns="576927" rIns="502713" bIns="616016"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866900" fontAlgn="auto">
                                  <a:lnSpc>
                                    <a:spcPct val="90000"/>
                                  </a:lnSpc>
                                  <a:spcAft>
                                    <a:spcPct val="35000"/>
                                  </a:spcAft>
                                  <a:defRPr/>
                                </a:pPr>
                                <a:endParaRPr lang="en-US" sz="42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29" name="Rounded Rectangle 28"/>
                            <a:cNvSpPr/>
                          </a:nvSpPr>
                          <a:spPr>
                            <a:xfrm>
                              <a:off x="1542106" y="3866112"/>
                              <a:ext cx="350306" cy="131096"/>
                            </a:xfrm>
                            <a:prstGeom prst="roundRect">
                              <a:avLst/>
                            </a:prstGeom>
                            <a:noFill/>
                            <a:ln w="19050">
                              <a:solidFill>
                                <a:srgbClr val="389BCF"/>
                              </a:solidFill>
                            </a:ln>
                          </a:spPr>
                          <a:txSp>
                            <a:txBody>
                              <a:bodyPr rtlCol="0" anchor="b"/>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r-FR" sz="1100" dirty="0" err="1" smtClean="0">
                                    <a:solidFill>
                                      <a:schemeClr val="tx1"/>
                                    </a:solidFill>
                                    <a:latin typeface="Eurostile"/>
                                    <a:cs typeface="Eurostile"/>
                                  </a:rPr>
                                  <a:t>Itrack</a:t>
                                </a:r>
                                <a:endParaRPr lang="en-US" sz="1100" dirty="0" smtClean="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3" name="Forme libre 211"/>
                          <a:cNvSpPr/>
                        </a:nvSpPr>
                        <a:spPr>
                          <a:xfrm rot="19502907">
                            <a:off x="1503757" y="5270506"/>
                            <a:ext cx="194354" cy="159293"/>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06" name="Forme libre 211"/>
                          <a:cNvSpPr/>
                        </a:nvSpPr>
                        <a:spPr>
                          <a:xfrm rot="19502907">
                            <a:off x="1499873" y="4547065"/>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22" name="Forme libre 211"/>
                          <a:cNvSpPr/>
                        </a:nvSpPr>
                        <a:spPr>
                          <a:xfrm rot="19502907">
                            <a:off x="1643888" y="4691080"/>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26" name="Forme libre 211"/>
                          <a:cNvSpPr/>
                        </a:nvSpPr>
                        <a:spPr>
                          <a:xfrm rot="19502907">
                            <a:off x="2579992" y="4835097"/>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27" name="Forme libre 211"/>
                          <a:cNvSpPr/>
                        </a:nvSpPr>
                        <a:spPr>
                          <a:xfrm rot="19502907">
                            <a:off x="2507985" y="4475057"/>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28" name="Forme libre 211"/>
                          <a:cNvSpPr/>
                        </a:nvSpPr>
                        <a:spPr>
                          <a:xfrm rot="19502907">
                            <a:off x="2363968" y="4691081"/>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29" name="Forme libre 211"/>
                          <a:cNvSpPr/>
                        </a:nvSpPr>
                        <a:spPr>
                          <a:xfrm rot="19502907">
                            <a:off x="2435977" y="4979112"/>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0" name="Forme libre 211"/>
                          <a:cNvSpPr/>
                        </a:nvSpPr>
                        <a:spPr>
                          <a:xfrm rot="19502907">
                            <a:off x="2435976" y="5195137"/>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1" name="Forme libre 211"/>
                          <a:cNvSpPr/>
                        </a:nvSpPr>
                        <a:spPr>
                          <a:xfrm rot="19502907">
                            <a:off x="2724008" y="5123128"/>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2" name="Forme libre 211"/>
                          <a:cNvSpPr/>
                        </a:nvSpPr>
                        <a:spPr>
                          <a:xfrm rot="19502907">
                            <a:off x="1211840" y="4475056"/>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3" name="Forme libre 211"/>
                          <a:cNvSpPr/>
                        </a:nvSpPr>
                        <a:spPr>
                          <a:xfrm rot="19502907">
                            <a:off x="2652000" y="4619072"/>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4" name="Forme libre 211"/>
                          <a:cNvSpPr/>
                        </a:nvSpPr>
                        <a:spPr>
                          <a:xfrm rot="19502907">
                            <a:off x="1643888" y="5123128"/>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6" name="Forme libre 211"/>
                          <a:cNvSpPr/>
                        </a:nvSpPr>
                        <a:spPr>
                          <a:xfrm rot="19502907">
                            <a:off x="923809" y="4619073"/>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7" name="Forme libre 211"/>
                          <a:cNvSpPr/>
                        </a:nvSpPr>
                        <a:spPr>
                          <a:xfrm rot="19502907">
                            <a:off x="1355855" y="5123128"/>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9" name="Forme libre 211"/>
                          <a:cNvSpPr/>
                        </a:nvSpPr>
                        <a:spPr>
                          <a:xfrm rot="19502907">
                            <a:off x="923808" y="4979113"/>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40" name="Forme libre 211"/>
                          <a:cNvSpPr/>
                        </a:nvSpPr>
                        <a:spPr>
                          <a:xfrm rot="19502907">
                            <a:off x="995816" y="5195136"/>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41" name="Forme libre 211"/>
                          <a:cNvSpPr/>
                        </a:nvSpPr>
                        <a:spPr>
                          <a:xfrm rot="19502907">
                            <a:off x="1283849" y="4691080"/>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42" name="Forme libre 211"/>
                          <a:cNvSpPr/>
                        </a:nvSpPr>
                        <a:spPr>
                          <a:xfrm rot="19502907">
                            <a:off x="1211840" y="5267144"/>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0" name="Forme libre 211"/>
                          <a:cNvSpPr/>
                        </a:nvSpPr>
                        <a:spPr>
                          <a:xfrm rot="19502907">
                            <a:off x="2940033" y="4547065"/>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1" name="Forme libre 211"/>
                          <a:cNvSpPr/>
                        </a:nvSpPr>
                        <a:spPr>
                          <a:xfrm rot="19502907">
                            <a:off x="3012040" y="4763088"/>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2" name="Forme libre 211"/>
                          <a:cNvSpPr/>
                        </a:nvSpPr>
                        <a:spPr>
                          <a:xfrm rot="19502907">
                            <a:off x="2868024" y="4907104"/>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3" name="Forme libre 211"/>
                          <a:cNvSpPr/>
                        </a:nvSpPr>
                        <a:spPr>
                          <a:xfrm rot="19502907">
                            <a:off x="2579992" y="5339152"/>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4" name="Forme libre 211"/>
                          <a:cNvSpPr/>
                        </a:nvSpPr>
                        <a:spPr>
                          <a:xfrm rot="19502907">
                            <a:off x="2868023" y="5339153"/>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5" name="Forme libre 211"/>
                          <a:cNvSpPr/>
                        </a:nvSpPr>
                        <a:spPr>
                          <a:xfrm rot="19502907">
                            <a:off x="3084048" y="5123127"/>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56" name="Forme libre 211"/>
                          <a:cNvSpPr/>
                        </a:nvSpPr>
                        <a:spPr>
                          <a:xfrm rot="19502907">
                            <a:off x="3156057" y="4907104"/>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4">
                              <a:lumMod val="60000"/>
                              <a:lumOff val="40000"/>
                            </a:schemeClr>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grpSp>
                        <a:nvGrpSpPr>
                          <a:cNvPr id="31" name="Group 191"/>
                          <a:cNvGrpSpPr/>
                        </a:nvGrpSpPr>
                        <a:grpSpPr>
                          <a:xfrm>
                            <a:off x="366530" y="1143582"/>
                            <a:ext cx="3620278" cy="4650724"/>
                            <a:chOff x="366530" y="1143582"/>
                            <a:chExt cx="3620278" cy="4650724"/>
                          </a:xfrm>
                        </a:grpSpPr>
                        <a:sp>
                          <a:nvSpPr>
                            <a:cNvPr id="8" name="Isosceles Triangle 7"/>
                            <a:cNvSpPr/>
                          </a:nvSpPr>
                          <a:spPr bwMode="auto">
                            <a:xfrm rot="10800000">
                              <a:off x="1308156" y="1716244"/>
                              <a:ext cx="1066800" cy="381000"/>
                            </a:xfrm>
                            <a:prstGeom prst="triangle">
                              <a:avLst/>
                            </a:prstGeom>
                            <a:solidFill>
                              <a:srgbClr val="389BCF"/>
                            </a:solidFill>
                            <a:ln w="9525" cap="flat" cmpd="sng" algn="ctr">
                              <a:solidFill>
                                <a:srgbClr val="389BCF"/>
                              </a:solidFill>
                              <a:prstDash val="solid"/>
                              <a:round/>
                              <a:headEnd type="none" w="med" len="med"/>
                              <a:tailEnd type="none" w="med" len="med"/>
                            </a:ln>
                            <a:effectLst/>
                          </a:spPr>
                          <a:txSp>
                            <a:txBody>
                              <a:bodyPr wrap="none" lIns="0" tIns="0" rIns="0" bIns="0" anchor="ct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fontAlgn="auto">
                                  <a:spcBef>
                                    <a:spcPts val="0"/>
                                  </a:spcBef>
                                  <a:spcAft>
                                    <a:spcPts val="0"/>
                                  </a:spcAft>
                                  <a:defRPr/>
                                </a:pPr>
                                <a:endParaRPr lang="en-US" sz="1200" b="1" dirty="0">
                                  <a:latin typeface="Eurostile"/>
                                  <a:cs typeface="Eurostile"/>
                                </a:endParaRPr>
                              </a:p>
                            </a:txBody>
                            <a:useSpRect/>
                          </a:txSp>
                        </a:sp>
                        <a:grpSp>
                          <a:nvGrpSpPr>
                            <a:cNvPr id="36" name="Groupe 114"/>
                            <a:cNvGrpSpPr/>
                          </a:nvGrpSpPr>
                          <a:grpSpPr>
                            <a:xfrm>
                              <a:off x="2699792" y="3140968"/>
                              <a:ext cx="470549" cy="371082"/>
                              <a:chOff x="2166779" y="2610063"/>
                              <a:chExt cx="730250" cy="563563"/>
                            </a:xfrm>
                            <a:solidFill>
                              <a:schemeClr val="accent4">
                                <a:lumMod val="60000"/>
                                <a:lumOff val="40000"/>
                              </a:schemeClr>
                            </a:solidFill>
                          </a:grpSpPr>
                          <a:sp>
                            <a:nvSpPr>
                              <a:cNvPr id="13" name="Forme libre 115"/>
                              <a:cNvSpPr/>
                            </a:nvSpPr>
                            <a:spPr>
                              <a:xfrm>
                                <a:off x="2166779" y="2799562"/>
                                <a:ext cx="730250" cy="177558"/>
                              </a:xfrm>
                              <a:custGeom>
                                <a:avLst/>
                                <a:gdLst>
                                  <a:gd name="connsiteX0" fmla="*/ 653125 w 730250"/>
                                  <a:gd name="connsiteY0" fmla="*/ 0 h 177558"/>
                                  <a:gd name="connsiteX1" fmla="*/ 667885 w 730250"/>
                                  <a:gd name="connsiteY1" fmla="*/ 1057 h 177558"/>
                                  <a:gd name="connsiteX2" fmla="*/ 730250 w 730250"/>
                                  <a:gd name="connsiteY2" fmla="*/ 18814 h 177558"/>
                                  <a:gd name="connsiteX3" fmla="*/ 730250 w 730250"/>
                                  <a:gd name="connsiteY3" fmla="*/ 145802 h 177558"/>
                                  <a:gd name="connsiteX4" fmla="*/ 365125 w 730250"/>
                                  <a:gd name="connsiteY4" fmla="*/ 177558 h 177558"/>
                                  <a:gd name="connsiteX5" fmla="*/ 0 w 730250"/>
                                  <a:gd name="connsiteY5" fmla="*/ 145802 h 177558"/>
                                  <a:gd name="connsiteX6" fmla="*/ 0 w 730250"/>
                                  <a:gd name="connsiteY6" fmla="*/ 18814 h 177558"/>
                                  <a:gd name="connsiteX7" fmla="*/ 62366 w 730250"/>
                                  <a:gd name="connsiteY7" fmla="*/ 1057 h 177558"/>
                                  <a:gd name="connsiteX8" fmla="*/ 77125 w 730250"/>
                                  <a:gd name="connsiteY8" fmla="*/ 0 h 177558"/>
                                  <a:gd name="connsiteX9" fmla="*/ 77125 w 730250"/>
                                  <a:gd name="connsiteY9" fmla="*/ 6400 h 177558"/>
                                  <a:gd name="connsiteX10" fmla="*/ 65483 w 730250"/>
                                  <a:gd name="connsiteY10" fmla="*/ 8326 h 177558"/>
                                  <a:gd name="connsiteX11" fmla="*/ 39927 w 730250"/>
                                  <a:gd name="connsiteY11" fmla="*/ 22444 h 177558"/>
                                  <a:gd name="connsiteX12" fmla="*/ 365125 w 730250"/>
                                  <a:gd name="connsiteY12" fmla="*/ 58716 h 177558"/>
                                  <a:gd name="connsiteX13" fmla="*/ 690323 w 730250"/>
                                  <a:gd name="connsiteY13" fmla="*/ 22444 h 177558"/>
                                  <a:gd name="connsiteX14" fmla="*/ 664768 w 730250"/>
                                  <a:gd name="connsiteY14" fmla="*/ 8326 h 177558"/>
                                  <a:gd name="connsiteX15" fmla="*/ 653125 w 730250"/>
                                  <a:gd name="connsiteY15" fmla="*/ 6400 h 17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0250" h="177558">
                                    <a:moveTo>
                                      <a:pt x="653125" y="0"/>
                                    </a:moveTo>
                                    <a:lnTo>
                                      <a:pt x="667885" y="1057"/>
                                    </a:lnTo>
                                    <a:cubicBezTo>
                                      <a:pt x="707258" y="6125"/>
                                      <a:pt x="730250" y="12235"/>
                                      <a:pt x="730250" y="18814"/>
                                    </a:cubicBezTo>
                                    <a:lnTo>
                                      <a:pt x="730250" y="145802"/>
                                    </a:lnTo>
                                    <a:cubicBezTo>
                                      <a:pt x="730250" y="163347"/>
                                      <a:pt x="566747" y="177558"/>
                                      <a:pt x="365125" y="177558"/>
                                    </a:cubicBezTo>
                                    <a:cubicBezTo>
                                      <a:pt x="163503" y="177558"/>
                                      <a:pt x="0" y="163347"/>
                                      <a:pt x="0" y="145802"/>
                                    </a:cubicBezTo>
                                    <a:lnTo>
                                      <a:pt x="0" y="18814"/>
                                    </a:lnTo>
                                    <a:cubicBezTo>
                                      <a:pt x="0" y="12235"/>
                                      <a:pt x="22993" y="6125"/>
                                      <a:pt x="62366" y="1057"/>
                                    </a:cubicBezTo>
                                    <a:lnTo>
                                      <a:pt x="77125" y="0"/>
                                    </a:lnTo>
                                    <a:lnTo>
                                      <a:pt x="77125" y="6400"/>
                                    </a:lnTo>
                                    <a:lnTo>
                                      <a:pt x="65483" y="8326"/>
                                    </a:lnTo>
                                    <a:cubicBezTo>
                                      <a:pt x="49027" y="12665"/>
                                      <a:pt x="39927" y="17436"/>
                                      <a:pt x="39927" y="22444"/>
                                    </a:cubicBezTo>
                                    <a:cubicBezTo>
                                      <a:pt x="39927" y="42476"/>
                                      <a:pt x="185523" y="58716"/>
                                      <a:pt x="365125" y="58716"/>
                                    </a:cubicBezTo>
                                    <a:cubicBezTo>
                                      <a:pt x="544727" y="58716"/>
                                      <a:pt x="690323" y="42476"/>
                                      <a:pt x="690323" y="22444"/>
                                    </a:cubicBezTo>
                                    <a:cubicBezTo>
                                      <a:pt x="690323" y="17436"/>
                                      <a:pt x="681223" y="12665"/>
                                      <a:pt x="664768" y="8326"/>
                                    </a:cubicBezTo>
                                    <a:lnTo>
                                      <a:pt x="653125" y="6400"/>
                                    </a:lnTo>
                                    <a:close/>
                                  </a:path>
                                </a:pathLst>
                              </a:custGeom>
                              <a:grpFill/>
                              <a:ln w="28575">
                                <a:noFill/>
                              </a:ln>
                            </a:spPr>
                            <a:txSp>
                              <a:txBody>
                                <a:bodyPr wrap="square" rtlCol="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100" smtClean="0">
                                    <a:solidFill>
                                      <a:schemeClr val="tx1"/>
                                    </a:solidFill>
                                    <a:latin typeface="Eurostile"/>
                                    <a:cs typeface="Eurostile"/>
                                  </a:endParaRPr>
                                </a:p>
                                <a:p>
                                  <a:pPr algn="ctr"/>
                                  <a:endParaRPr lang="en-US" smtClean="0">
                                    <a:solidFill>
                                      <a:schemeClr val="tx1"/>
                                    </a:solidFill>
                                    <a:latin typeface="Eurostile"/>
                                    <a:cs typeface="Eurostile"/>
                                  </a:endParaRPr>
                                </a:p>
                                <a:p>
                                  <a:pPr algn="ctr"/>
                                  <a:endParaRPr lang="en-US" sz="110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Forme libre 116"/>
                              <a:cNvSpPr/>
                            </a:nvSpPr>
                            <a:spPr>
                              <a:xfrm>
                                <a:off x="2166779" y="2996068"/>
                                <a:ext cx="730250" cy="177558"/>
                              </a:xfrm>
                              <a:custGeom>
                                <a:avLst/>
                                <a:gdLst>
                                  <a:gd name="connsiteX0" fmla="*/ 653125 w 730250"/>
                                  <a:gd name="connsiteY0" fmla="*/ 0 h 177558"/>
                                  <a:gd name="connsiteX1" fmla="*/ 667885 w 730250"/>
                                  <a:gd name="connsiteY1" fmla="*/ 1057 h 177558"/>
                                  <a:gd name="connsiteX2" fmla="*/ 730250 w 730250"/>
                                  <a:gd name="connsiteY2" fmla="*/ 18814 h 177558"/>
                                  <a:gd name="connsiteX3" fmla="*/ 730250 w 730250"/>
                                  <a:gd name="connsiteY3" fmla="*/ 145802 h 177558"/>
                                  <a:gd name="connsiteX4" fmla="*/ 365125 w 730250"/>
                                  <a:gd name="connsiteY4" fmla="*/ 177558 h 177558"/>
                                  <a:gd name="connsiteX5" fmla="*/ 0 w 730250"/>
                                  <a:gd name="connsiteY5" fmla="*/ 145802 h 177558"/>
                                  <a:gd name="connsiteX6" fmla="*/ 0 w 730250"/>
                                  <a:gd name="connsiteY6" fmla="*/ 18814 h 177558"/>
                                  <a:gd name="connsiteX7" fmla="*/ 62366 w 730250"/>
                                  <a:gd name="connsiteY7" fmla="*/ 1057 h 177558"/>
                                  <a:gd name="connsiteX8" fmla="*/ 77125 w 730250"/>
                                  <a:gd name="connsiteY8" fmla="*/ 0 h 177558"/>
                                  <a:gd name="connsiteX9" fmla="*/ 77125 w 730250"/>
                                  <a:gd name="connsiteY9" fmla="*/ 6400 h 177558"/>
                                  <a:gd name="connsiteX10" fmla="*/ 65483 w 730250"/>
                                  <a:gd name="connsiteY10" fmla="*/ 8326 h 177558"/>
                                  <a:gd name="connsiteX11" fmla="*/ 39927 w 730250"/>
                                  <a:gd name="connsiteY11" fmla="*/ 22444 h 177558"/>
                                  <a:gd name="connsiteX12" fmla="*/ 365125 w 730250"/>
                                  <a:gd name="connsiteY12" fmla="*/ 58716 h 177558"/>
                                  <a:gd name="connsiteX13" fmla="*/ 690323 w 730250"/>
                                  <a:gd name="connsiteY13" fmla="*/ 22444 h 177558"/>
                                  <a:gd name="connsiteX14" fmla="*/ 664768 w 730250"/>
                                  <a:gd name="connsiteY14" fmla="*/ 8326 h 177558"/>
                                  <a:gd name="connsiteX15" fmla="*/ 653125 w 730250"/>
                                  <a:gd name="connsiteY15" fmla="*/ 6400 h 17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0250" h="177558">
                                    <a:moveTo>
                                      <a:pt x="653125" y="0"/>
                                    </a:moveTo>
                                    <a:lnTo>
                                      <a:pt x="667885" y="1057"/>
                                    </a:lnTo>
                                    <a:cubicBezTo>
                                      <a:pt x="707258" y="6125"/>
                                      <a:pt x="730250" y="12235"/>
                                      <a:pt x="730250" y="18814"/>
                                    </a:cubicBezTo>
                                    <a:lnTo>
                                      <a:pt x="730250" y="145802"/>
                                    </a:lnTo>
                                    <a:cubicBezTo>
                                      <a:pt x="730250" y="163347"/>
                                      <a:pt x="566747" y="177558"/>
                                      <a:pt x="365125" y="177558"/>
                                    </a:cubicBezTo>
                                    <a:cubicBezTo>
                                      <a:pt x="163503" y="177558"/>
                                      <a:pt x="0" y="163347"/>
                                      <a:pt x="0" y="145802"/>
                                    </a:cubicBezTo>
                                    <a:lnTo>
                                      <a:pt x="0" y="18814"/>
                                    </a:lnTo>
                                    <a:cubicBezTo>
                                      <a:pt x="0" y="12235"/>
                                      <a:pt x="22993" y="6125"/>
                                      <a:pt x="62366" y="1057"/>
                                    </a:cubicBezTo>
                                    <a:lnTo>
                                      <a:pt x="77125" y="0"/>
                                    </a:lnTo>
                                    <a:lnTo>
                                      <a:pt x="77125" y="6400"/>
                                    </a:lnTo>
                                    <a:lnTo>
                                      <a:pt x="65483" y="8326"/>
                                    </a:lnTo>
                                    <a:cubicBezTo>
                                      <a:pt x="49027" y="12665"/>
                                      <a:pt x="39927" y="17436"/>
                                      <a:pt x="39927" y="22444"/>
                                    </a:cubicBezTo>
                                    <a:cubicBezTo>
                                      <a:pt x="39927" y="42476"/>
                                      <a:pt x="185523" y="58716"/>
                                      <a:pt x="365125" y="58716"/>
                                    </a:cubicBezTo>
                                    <a:cubicBezTo>
                                      <a:pt x="544727" y="58716"/>
                                      <a:pt x="690323" y="42476"/>
                                      <a:pt x="690323" y="22444"/>
                                    </a:cubicBezTo>
                                    <a:cubicBezTo>
                                      <a:pt x="690323" y="17436"/>
                                      <a:pt x="681223" y="12665"/>
                                      <a:pt x="664768" y="8326"/>
                                    </a:cubicBezTo>
                                    <a:lnTo>
                                      <a:pt x="653125" y="6400"/>
                                    </a:lnTo>
                                    <a:close/>
                                  </a:path>
                                </a:pathLst>
                              </a:custGeom>
                              <a:grpFill/>
                              <a:ln w="28575">
                                <a:noFill/>
                              </a:ln>
                            </a:spPr>
                            <a:txSp>
                              <a:txBody>
                                <a:bodyPr wrap="square" rtlCol="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100" smtClean="0">
                                    <a:solidFill>
                                      <a:schemeClr val="tx1"/>
                                    </a:solidFill>
                                    <a:latin typeface="Eurostile"/>
                                    <a:cs typeface="Eurostile"/>
                                  </a:endParaRPr>
                                </a:p>
                                <a:p>
                                  <a:pPr algn="ctr"/>
                                  <a:endParaRPr lang="en-US" smtClean="0">
                                    <a:solidFill>
                                      <a:schemeClr val="tx1"/>
                                    </a:solidFill>
                                    <a:latin typeface="Eurostile"/>
                                    <a:cs typeface="Eurostile"/>
                                  </a:endParaRPr>
                                </a:p>
                                <a:p>
                                  <a:pPr algn="ctr"/>
                                  <a:endParaRPr lang="en-US" sz="110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Forme libre 117"/>
                              <a:cNvSpPr/>
                            </a:nvSpPr>
                            <a:spPr>
                              <a:xfrm>
                                <a:off x="2166779" y="2610063"/>
                                <a:ext cx="730250" cy="177558"/>
                              </a:xfrm>
                              <a:custGeom>
                                <a:avLst/>
                                <a:gdLst>
                                  <a:gd name="connsiteX0" fmla="*/ 653125 w 730250"/>
                                  <a:gd name="connsiteY0" fmla="*/ 0 h 177558"/>
                                  <a:gd name="connsiteX1" fmla="*/ 667885 w 730250"/>
                                  <a:gd name="connsiteY1" fmla="*/ 1057 h 177558"/>
                                  <a:gd name="connsiteX2" fmla="*/ 730250 w 730250"/>
                                  <a:gd name="connsiteY2" fmla="*/ 18814 h 177558"/>
                                  <a:gd name="connsiteX3" fmla="*/ 730250 w 730250"/>
                                  <a:gd name="connsiteY3" fmla="*/ 145802 h 177558"/>
                                  <a:gd name="connsiteX4" fmla="*/ 365125 w 730250"/>
                                  <a:gd name="connsiteY4" fmla="*/ 177558 h 177558"/>
                                  <a:gd name="connsiteX5" fmla="*/ 0 w 730250"/>
                                  <a:gd name="connsiteY5" fmla="*/ 145802 h 177558"/>
                                  <a:gd name="connsiteX6" fmla="*/ 0 w 730250"/>
                                  <a:gd name="connsiteY6" fmla="*/ 18814 h 177558"/>
                                  <a:gd name="connsiteX7" fmla="*/ 62366 w 730250"/>
                                  <a:gd name="connsiteY7" fmla="*/ 1057 h 177558"/>
                                  <a:gd name="connsiteX8" fmla="*/ 77125 w 730250"/>
                                  <a:gd name="connsiteY8" fmla="*/ 0 h 177558"/>
                                  <a:gd name="connsiteX9" fmla="*/ 77125 w 730250"/>
                                  <a:gd name="connsiteY9" fmla="*/ 6400 h 177558"/>
                                  <a:gd name="connsiteX10" fmla="*/ 65483 w 730250"/>
                                  <a:gd name="connsiteY10" fmla="*/ 8326 h 177558"/>
                                  <a:gd name="connsiteX11" fmla="*/ 39927 w 730250"/>
                                  <a:gd name="connsiteY11" fmla="*/ 22444 h 177558"/>
                                  <a:gd name="connsiteX12" fmla="*/ 365125 w 730250"/>
                                  <a:gd name="connsiteY12" fmla="*/ 58716 h 177558"/>
                                  <a:gd name="connsiteX13" fmla="*/ 690323 w 730250"/>
                                  <a:gd name="connsiteY13" fmla="*/ 22444 h 177558"/>
                                  <a:gd name="connsiteX14" fmla="*/ 664768 w 730250"/>
                                  <a:gd name="connsiteY14" fmla="*/ 8326 h 177558"/>
                                  <a:gd name="connsiteX15" fmla="*/ 653125 w 730250"/>
                                  <a:gd name="connsiteY15" fmla="*/ 6400 h 17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0250" h="177558">
                                    <a:moveTo>
                                      <a:pt x="653125" y="0"/>
                                    </a:moveTo>
                                    <a:lnTo>
                                      <a:pt x="667885" y="1057"/>
                                    </a:lnTo>
                                    <a:cubicBezTo>
                                      <a:pt x="707258" y="6125"/>
                                      <a:pt x="730250" y="12235"/>
                                      <a:pt x="730250" y="18814"/>
                                    </a:cubicBezTo>
                                    <a:lnTo>
                                      <a:pt x="730250" y="145802"/>
                                    </a:lnTo>
                                    <a:cubicBezTo>
                                      <a:pt x="730250" y="163347"/>
                                      <a:pt x="566747" y="177558"/>
                                      <a:pt x="365125" y="177558"/>
                                    </a:cubicBezTo>
                                    <a:cubicBezTo>
                                      <a:pt x="163503" y="177558"/>
                                      <a:pt x="0" y="163347"/>
                                      <a:pt x="0" y="145802"/>
                                    </a:cubicBezTo>
                                    <a:lnTo>
                                      <a:pt x="0" y="18814"/>
                                    </a:lnTo>
                                    <a:cubicBezTo>
                                      <a:pt x="0" y="12235"/>
                                      <a:pt x="22993" y="6125"/>
                                      <a:pt x="62366" y="1057"/>
                                    </a:cubicBezTo>
                                    <a:lnTo>
                                      <a:pt x="77125" y="0"/>
                                    </a:lnTo>
                                    <a:lnTo>
                                      <a:pt x="77125" y="6400"/>
                                    </a:lnTo>
                                    <a:lnTo>
                                      <a:pt x="65483" y="8326"/>
                                    </a:lnTo>
                                    <a:cubicBezTo>
                                      <a:pt x="49027" y="12665"/>
                                      <a:pt x="39927" y="17436"/>
                                      <a:pt x="39927" y="22444"/>
                                    </a:cubicBezTo>
                                    <a:cubicBezTo>
                                      <a:pt x="39927" y="42476"/>
                                      <a:pt x="185523" y="58716"/>
                                      <a:pt x="365125" y="58716"/>
                                    </a:cubicBezTo>
                                    <a:cubicBezTo>
                                      <a:pt x="544727" y="58716"/>
                                      <a:pt x="690323" y="42476"/>
                                      <a:pt x="690323" y="22444"/>
                                    </a:cubicBezTo>
                                    <a:cubicBezTo>
                                      <a:pt x="690323" y="17436"/>
                                      <a:pt x="681223" y="12665"/>
                                      <a:pt x="664768" y="8326"/>
                                    </a:cubicBezTo>
                                    <a:lnTo>
                                      <a:pt x="653125" y="6400"/>
                                    </a:lnTo>
                                    <a:close/>
                                  </a:path>
                                </a:pathLst>
                              </a:custGeom>
                              <a:grpFill/>
                              <a:ln w="28575">
                                <a:noFill/>
                              </a:ln>
                            </a:spPr>
                            <a:txSp>
                              <a:txBody>
                                <a:bodyPr wrap="square" rtlCol="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100" smtClean="0">
                                    <a:solidFill>
                                      <a:schemeClr val="tx1"/>
                                    </a:solidFill>
                                    <a:latin typeface="Eurostile"/>
                                    <a:cs typeface="Eurostile"/>
                                  </a:endParaRPr>
                                </a:p>
                                <a:p>
                                  <a:pPr algn="ctr"/>
                                  <a:endParaRPr lang="en-US" smtClean="0">
                                    <a:solidFill>
                                      <a:schemeClr val="tx1"/>
                                    </a:solidFill>
                                    <a:latin typeface="Eurostile"/>
                                    <a:cs typeface="Eurostile"/>
                                  </a:endParaRPr>
                                </a:p>
                                <a:p>
                                  <a:pPr algn="ctr"/>
                                  <a:endParaRPr lang="en-US" sz="110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37" name="Group 19"/>
                            <a:cNvGrpSpPr/>
                          </a:nvGrpSpPr>
                          <a:grpSpPr>
                            <a:xfrm>
                              <a:off x="1187624" y="3140968"/>
                              <a:ext cx="504056" cy="390007"/>
                              <a:chOff x="529626" y="4277094"/>
                              <a:chExt cx="552520" cy="459212"/>
                            </a:xfrm>
                            <a:solidFill>
                              <a:schemeClr val="accent2"/>
                            </a:solidFill>
                          </a:grpSpPr>
                          <a:sp>
                            <a:nvSpPr>
                              <a:cNvPr id="21" name="Rectangle 20"/>
                              <a:cNvSpPr/>
                            </a:nvSpPr>
                            <a:spPr>
                              <a:xfrm rot="10800000">
                                <a:off x="530452" y="4277094"/>
                                <a:ext cx="551694" cy="73257"/>
                              </a:xfrm>
                              <a:prstGeom prst="rect">
                                <a:avLst/>
                              </a:prstGeom>
                              <a:grpFill/>
                              <a:ln>
                                <a:noFill/>
                              </a:ln>
                              <a:effectLst/>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latin typeface="Eurostile"/>
                                    <a:cs typeface="Eurostile"/>
                                  </a:endParaRPr>
                                </a:p>
                              </a:txBody>
                              <a:useSpRect/>
                            </a:txSp>
                            <a:style>
                              <a:lnRef idx="1">
                                <a:schemeClr val="accent1"/>
                              </a:lnRef>
                              <a:fillRef idx="3">
                                <a:schemeClr val="accent1"/>
                              </a:fillRef>
                              <a:effectRef idx="2">
                                <a:schemeClr val="accent1"/>
                              </a:effectRef>
                              <a:fontRef idx="minor">
                                <a:schemeClr val="lt1"/>
                              </a:fontRef>
                            </a:style>
                          </a:sp>
                          <a:sp>
                            <a:nvSpPr>
                              <a:cNvPr id="22" name="Flèche vers le bas 260"/>
                              <a:cNvSpPr/>
                            </a:nvSpPr>
                            <a:spPr>
                              <a:xfrm rot="10800000" flipV="1">
                                <a:off x="615273" y="4367250"/>
                                <a:ext cx="151775" cy="369056"/>
                              </a:xfrm>
                              <a:prstGeom prst="downArrow">
                                <a:avLst/>
                              </a:prstGeom>
                              <a:grpFill/>
                              <a:ln>
                                <a:noFill/>
                              </a:ln>
                              <a:effectLst/>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latin typeface="Eurostile"/>
                                    <a:cs typeface="Eurostile"/>
                                  </a:endParaRPr>
                                </a:p>
                              </a:txBody>
                              <a:useSpRect/>
                            </a:txSp>
                            <a:style>
                              <a:lnRef idx="1">
                                <a:schemeClr val="accent1"/>
                              </a:lnRef>
                              <a:fillRef idx="3">
                                <a:schemeClr val="accent1"/>
                              </a:fillRef>
                              <a:effectRef idx="2">
                                <a:schemeClr val="accent1"/>
                              </a:effectRef>
                              <a:fontRef idx="minor">
                                <a:schemeClr val="lt1"/>
                              </a:fontRef>
                            </a:style>
                          </a:sp>
                          <a:sp>
                            <a:nvSpPr>
                              <a:cNvPr id="23" name="Rectangle 22"/>
                              <a:cNvSpPr/>
                            </a:nvSpPr>
                            <a:spPr>
                              <a:xfrm rot="5400000">
                                <a:off x="930045" y="4387946"/>
                                <a:ext cx="230944" cy="73257"/>
                              </a:xfrm>
                              <a:prstGeom prst="rect">
                                <a:avLst/>
                              </a:prstGeom>
                              <a:grpFill/>
                              <a:ln>
                                <a:noFill/>
                              </a:ln>
                              <a:effectLst/>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latin typeface="Eurostile"/>
                                    <a:cs typeface="Eurostile"/>
                                  </a:endParaRPr>
                                </a:p>
                              </a:txBody>
                              <a:useSpRect/>
                            </a:txSp>
                            <a:style>
                              <a:lnRef idx="1">
                                <a:schemeClr val="accent1"/>
                              </a:lnRef>
                              <a:fillRef idx="3">
                                <a:schemeClr val="accent1"/>
                              </a:fillRef>
                              <a:effectRef idx="2">
                                <a:schemeClr val="accent1"/>
                              </a:effectRef>
                              <a:fontRef idx="minor">
                                <a:schemeClr val="lt1"/>
                              </a:fontRef>
                            </a:style>
                          </a:sp>
                          <a:sp>
                            <a:nvSpPr>
                              <a:cNvPr id="24" name="Rectangle 23"/>
                              <a:cNvSpPr/>
                            </a:nvSpPr>
                            <a:spPr>
                              <a:xfrm rot="5400000">
                                <a:off x="450783" y="4387946"/>
                                <a:ext cx="230944" cy="73257"/>
                              </a:xfrm>
                              <a:prstGeom prst="rect">
                                <a:avLst/>
                              </a:prstGeom>
                              <a:grpFill/>
                              <a:ln>
                                <a:noFill/>
                              </a:ln>
                              <a:effectLst/>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latin typeface="Eurostile"/>
                                    <a:cs typeface="Eurostile"/>
                                  </a:endParaRPr>
                                </a:p>
                              </a:txBody>
                              <a:useSpRect/>
                            </a:txSp>
                            <a:style>
                              <a:lnRef idx="1">
                                <a:schemeClr val="accent1"/>
                              </a:lnRef>
                              <a:fillRef idx="3">
                                <a:schemeClr val="accent1"/>
                              </a:fillRef>
                              <a:effectRef idx="2">
                                <a:schemeClr val="accent1"/>
                              </a:effectRef>
                              <a:fontRef idx="minor">
                                <a:schemeClr val="lt1"/>
                              </a:fontRef>
                            </a:style>
                          </a:sp>
                          <a:sp>
                            <a:nvSpPr>
                              <a:cNvPr id="25" name="Flèche vers le bas 260"/>
                              <a:cNvSpPr/>
                            </a:nvSpPr>
                            <a:spPr>
                              <a:xfrm flipV="1">
                                <a:off x="820065" y="4367250"/>
                                <a:ext cx="151775" cy="369056"/>
                              </a:xfrm>
                              <a:prstGeom prst="downArrow">
                                <a:avLst/>
                              </a:prstGeom>
                              <a:grpFill/>
                              <a:ln>
                                <a:noFill/>
                              </a:ln>
                              <a:effectLst/>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latin typeface="Eurostile"/>
                                    <a:cs typeface="Eurostile"/>
                                  </a:endParaRPr>
                                </a:p>
                              </a:txBody>
                              <a:useSpRect/>
                            </a:txSp>
                            <a:style>
                              <a:lnRef idx="1">
                                <a:schemeClr val="accent1"/>
                              </a:lnRef>
                              <a:fillRef idx="3">
                                <a:schemeClr val="accent1"/>
                              </a:fillRef>
                              <a:effectRef idx="2">
                                <a:schemeClr val="accent1"/>
                              </a:effectRef>
                              <a:fontRef idx="minor">
                                <a:schemeClr val="lt1"/>
                              </a:fontRef>
                            </a:style>
                          </a:sp>
                        </a:grpSp>
                        <a:sp>
                          <a:nvSpPr>
                            <a:cNvPr id="26" name="Rounded Rectangle 25"/>
                            <a:cNvSpPr/>
                          </a:nvSpPr>
                          <a:spPr>
                            <a:xfrm>
                              <a:off x="403854" y="2369971"/>
                              <a:ext cx="3582954" cy="1959428"/>
                            </a:xfrm>
                            <a:prstGeom prst="roundRect">
                              <a:avLst>
                                <a:gd name="adj" fmla="val 10953"/>
                              </a:avLst>
                            </a:prstGeom>
                            <a:noFill/>
                            <a:ln w="19050">
                              <a:solidFill>
                                <a:srgbClr val="389BCF"/>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dirty="0" smtClean="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Rounded Rectangle 41"/>
                            <a:cNvSpPr/>
                          </a:nvSpPr>
                          <a:spPr>
                            <a:xfrm>
                              <a:off x="366530" y="4379163"/>
                              <a:ext cx="3582954" cy="1415143"/>
                            </a:xfrm>
                            <a:prstGeom prst="roundRect">
                              <a:avLst/>
                            </a:prstGeom>
                            <a:noFill/>
                            <a:ln w="19050">
                              <a:solidFill>
                                <a:srgbClr val="389BCF"/>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dirty="0" smtClean="0">
                                  <a:solidFill>
                                    <a:schemeClr val="tx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43"/>
                            <a:cNvSpPr txBox="1"/>
                          </a:nvSpPr>
                          <a:spPr>
                            <a:xfrm>
                              <a:off x="562472" y="2183356"/>
                              <a:ext cx="1748274" cy="289249"/>
                            </a:xfrm>
                            <a:prstGeom prst="roundRect">
                              <a:avLst/>
                            </a:prstGeom>
                            <a:solidFill>
                              <a:srgbClr val="FFFFFF"/>
                            </a:solidFill>
                            <a:ln w="28575">
                              <a:solidFill>
                                <a:srgbClr val="389BCF"/>
                              </a:solidFill>
                            </a:ln>
                          </a:spPr>
                          <a:txSp>
                            <a:txBody>
                              <a:bodyPr wrap="none" lIns="36000" tIns="36000" rIns="36000" bIns="36000" rtlCol="0">
                                <a:no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sz="1100" dirty="0" smtClean="0">
                                    <a:latin typeface="Eurostile"/>
                                    <a:cs typeface="Eurostile"/>
                                  </a:rPr>
                                  <a:t>ServiceNow Infrastructure</a:t>
                                </a:r>
                                <a:endParaRPr lang="en-US" sz="1100" dirty="0" err="1" smtClean="0">
                                  <a:latin typeface="Eurostile"/>
                                  <a:cs typeface="Eurostile"/>
                                </a:endParaRPr>
                              </a:p>
                            </a:txBody>
                            <a:useSpRect/>
                          </a:txSp>
                        </a:sp>
                        <a:sp>
                          <a:nvSpPr>
                            <a:cNvPr id="123" name="Forme libre 211"/>
                            <a:cNvSpPr/>
                          </a:nvSpPr>
                          <a:spPr>
                            <a:xfrm rot="19502907">
                              <a:off x="1571880" y="4907104"/>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5" name="Forme libre 211"/>
                            <a:cNvSpPr/>
                          </a:nvSpPr>
                          <a:spPr>
                            <a:xfrm rot="19502907">
                              <a:off x="1071708" y="4766450"/>
                              <a:ext cx="194354" cy="159293"/>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sp>
                          <a:nvSpPr>
                            <a:cNvPr id="138" name="Forme libre 211"/>
                            <a:cNvSpPr/>
                          </a:nvSpPr>
                          <a:spPr>
                            <a:xfrm rot="19502907">
                              <a:off x="1139832" y="4979112"/>
                              <a:ext cx="176587" cy="140136"/>
                            </a:xfrm>
                            <a:custGeom>
                              <a:avLst/>
                              <a:gdLst>
                                <a:gd name="connsiteX0" fmla="*/ 426121 w 685364"/>
                                <a:gd name="connsiteY0" fmla="*/ 203823 h 685364"/>
                                <a:gd name="connsiteX1" fmla="*/ 203823 w 685364"/>
                                <a:gd name="connsiteY1" fmla="*/ 259243 h 685364"/>
                                <a:gd name="connsiteX2" fmla="*/ 259243 w 685364"/>
                                <a:gd name="connsiteY2" fmla="*/ 481541 h 685364"/>
                                <a:gd name="connsiteX3" fmla="*/ 481541 w 685364"/>
                                <a:gd name="connsiteY3" fmla="*/ 426121 h 685364"/>
                                <a:gd name="connsiteX4" fmla="*/ 426121 w 685364"/>
                                <a:gd name="connsiteY4" fmla="*/ 203823 h 685364"/>
                                <a:gd name="connsiteX5" fmla="*/ 559207 w 685364"/>
                                <a:gd name="connsiteY5" fmla="*/ 71998 h 685364"/>
                                <a:gd name="connsiteX6" fmla="*/ 613367 w 685364"/>
                                <a:gd name="connsiteY6" fmla="*/ 126158 h 685364"/>
                                <a:gd name="connsiteX7" fmla="*/ 556131 w 685364"/>
                                <a:gd name="connsiteY7" fmla="*/ 218571 h 685364"/>
                                <a:gd name="connsiteX8" fmla="*/ 589589 w 685364"/>
                                <a:gd name="connsiteY8" fmla="*/ 343441 h 685364"/>
                                <a:gd name="connsiteX9" fmla="*/ 685364 w 685364"/>
                                <a:gd name="connsiteY9" fmla="*/ 394855 h 685364"/>
                                <a:gd name="connsiteX10" fmla="*/ 665540 w 685364"/>
                                <a:gd name="connsiteY10" fmla="*/ 468839 h 685364"/>
                                <a:gd name="connsiteX11" fmla="*/ 556890 w 685364"/>
                                <a:gd name="connsiteY11" fmla="*/ 465478 h 685364"/>
                                <a:gd name="connsiteX12" fmla="*/ 465478 w 685364"/>
                                <a:gd name="connsiteY12" fmla="*/ 556888 h 685364"/>
                                <a:gd name="connsiteX13" fmla="*/ 468840 w 685364"/>
                                <a:gd name="connsiteY13" fmla="*/ 665540 h 685364"/>
                                <a:gd name="connsiteX14" fmla="*/ 394855 w 685364"/>
                                <a:gd name="connsiteY14" fmla="*/ 685364 h 685364"/>
                                <a:gd name="connsiteX15" fmla="*/ 343441 w 685364"/>
                                <a:gd name="connsiteY15" fmla="*/ 589589 h 685364"/>
                                <a:gd name="connsiteX16" fmla="*/ 218570 w 685364"/>
                                <a:gd name="connsiteY16" fmla="*/ 556130 h 685364"/>
                                <a:gd name="connsiteX17" fmla="*/ 126157 w 685364"/>
                                <a:gd name="connsiteY17" fmla="*/ 613366 h 685364"/>
                                <a:gd name="connsiteX18" fmla="*/ 71997 w 685364"/>
                                <a:gd name="connsiteY18" fmla="*/ 559206 h 685364"/>
                                <a:gd name="connsiteX19" fmla="*/ 129233 w 685364"/>
                                <a:gd name="connsiteY19" fmla="*/ 466793 h 685364"/>
                                <a:gd name="connsiteX20" fmla="*/ 95775 w 685364"/>
                                <a:gd name="connsiteY20" fmla="*/ 341923 h 685364"/>
                                <a:gd name="connsiteX21" fmla="*/ 0 w 685364"/>
                                <a:gd name="connsiteY21" fmla="*/ 290509 h 685364"/>
                                <a:gd name="connsiteX22" fmla="*/ 19824 w 685364"/>
                                <a:gd name="connsiteY22" fmla="*/ 216525 h 685364"/>
                                <a:gd name="connsiteX23" fmla="*/ 128474 w 685364"/>
                                <a:gd name="connsiteY23" fmla="*/ 219886 h 685364"/>
                                <a:gd name="connsiteX24" fmla="*/ 219886 w 685364"/>
                                <a:gd name="connsiteY24" fmla="*/ 128476 h 685364"/>
                                <a:gd name="connsiteX25" fmla="*/ 216524 w 685364"/>
                                <a:gd name="connsiteY25" fmla="*/ 19824 h 685364"/>
                                <a:gd name="connsiteX26" fmla="*/ 290509 w 685364"/>
                                <a:gd name="connsiteY26" fmla="*/ 0 h 685364"/>
                                <a:gd name="connsiteX27" fmla="*/ 341923 w 685364"/>
                                <a:gd name="connsiteY27" fmla="*/ 95775 h 685364"/>
                                <a:gd name="connsiteX28" fmla="*/ 466794 w 685364"/>
                                <a:gd name="connsiteY28" fmla="*/ 129234 h 68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85364" h="685364">
                                  <a:moveTo>
                                    <a:pt x="426121" y="203823"/>
                                  </a:moveTo>
                                  <a:cubicBezTo>
                                    <a:pt x="349431" y="157740"/>
                                    <a:pt x="249905" y="182553"/>
                                    <a:pt x="203823" y="259243"/>
                                  </a:cubicBezTo>
                                  <a:cubicBezTo>
                                    <a:pt x="157741" y="335933"/>
                                    <a:pt x="182553" y="435459"/>
                                    <a:pt x="259243" y="481541"/>
                                  </a:cubicBezTo>
                                  <a:cubicBezTo>
                                    <a:pt x="335933" y="527624"/>
                                    <a:pt x="435459" y="502811"/>
                                    <a:pt x="481541" y="426121"/>
                                  </a:cubicBezTo>
                                  <a:cubicBezTo>
                                    <a:pt x="527623" y="349431"/>
                                    <a:pt x="502811" y="249905"/>
                                    <a:pt x="426121" y="203823"/>
                                  </a:cubicBezTo>
                                  <a:close/>
                                  <a:moveTo>
                                    <a:pt x="559207" y="71998"/>
                                  </a:moveTo>
                                  <a:lnTo>
                                    <a:pt x="613367" y="126158"/>
                                  </a:lnTo>
                                  <a:lnTo>
                                    <a:pt x="556131" y="218571"/>
                                  </a:lnTo>
                                  <a:cubicBezTo>
                                    <a:pt x="578175" y="256484"/>
                                    <a:pt x="589724" y="299585"/>
                                    <a:pt x="589589" y="343441"/>
                                  </a:cubicBezTo>
                                  <a:lnTo>
                                    <a:pt x="685364" y="394855"/>
                                  </a:lnTo>
                                  <a:lnTo>
                                    <a:pt x="665540" y="468839"/>
                                  </a:lnTo>
                                  <a:lnTo>
                                    <a:pt x="556890" y="465478"/>
                                  </a:lnTo>
                                  <a:cubicBezTo>
                                    <a:pt x="535079" y="503526"/>
                                    <a:pt x="503526" y="535078"/>
                                    <a:pt x="465478" y="556888"/>
                                  </a:cubicBezTo>
                                  <a:lnTo>
                                    <a:pt x="468840" y="665540"/>
                                  </a:lnTo>
                                  <a:lnTo>
                                    <a:pt x="394855" y="685364"/>
                                  </a:lnTo>
                                  <a:lnTo>
                                    <a:pt x="343441" y="589589"/>
                                  </a:lnTo>
                                  <a:cubicBezTo>
                                    <a:pt x="299585" y="589724"/>
                                    <a:pt x="256484" y="578175"/>
                                    <a:pt x="218570" y="556130"/>
                                  </a:cubicBezTo>
                                  <a:lnTo>
                                    <a:pt x="126157" y="613366"/>
                                  </a:lnTo>
                                  <a:lnTo>
                                    <a:pt x="71997" y="559206"/>
                                  </a:lnTo>
                                  <a:lnTo>
                                    <a:pt x="129233" y="466793"/>
                                  </a:lnTo>
                                  <a:cubicBezTo>
                                    <a:pt x="107189" y="428880"/>
                                    <a:pt x="95640" y="385779"/>
                                    <a:pt x="95775" y="341923"/>
                                  </a:cubicBezTo>
                                  <a:lnTo>
                                    <a:pt x="0" y="290509"/>
                                  </a:lnTo>
                                  <a:lnTo>
                                    <a:pt x="19824" y="216525"/>
                                  </a:lnTo>
                                  <a:lnTo>
                                    <a:pt x="128474" y="219886"/>
                                  </a:lnTo>
                                  <a:cubicBezTo>
                                    <a:pt x="150285" y="181838"/>
                                    <a:pt x="181838" y="150286"/>
                                    <a:pt x="219886" y="128476"/>
                                  </a:cubicBezTo>
                                  <a:lnTo>
                                    <a:pt x="216524" y="19824"/>
                                  </a:lnTo>
                                  <a:lnTo>
                                    <a:pt x="290509" y="0"/>
                                  </a:lnTo>
                                  <a:lnTo>
                                    <a:pt x="341923" y="95775"/>
                                  </a:lnTo>
                                  <a:cubicBezTo>
                                    <a:pt x="385779" y="95640"/>
                                    <a:pt x="428880" y="107189"/>
                                    <a:pt x="466794" y="129234"/>
                                  </a:cubicBezTo>
                                  <a:close/>
                                </a:path>
                              </a:pathLst>
                            </a:custGeom>
                            <a:solidFill>
                              <a:schemeClr val="accent2"/>
                            </a:solidFill>
                            <a:ln w="57150" cap="flat" cmpd="sng" algn="ctr">
                              <a:noFill/>
                              <a:prstDash val="solid"/>
                              <a:round/>
                              <a:headEnd type="none" w="med" len="med"/>
                              <a:tailEnd type="none" w="med" len="med"/>
                            </a:ln>
                          </a:spPr>
                          <a:txSp>
                            <a:txBody>
                              <a:bodyPr wrap="square" lIns="563881" tIns="563881" rIns="563880" bIns="563880" spcCol="1270" anchor="ctr">
                                <a:noAutofit/>
                              </a:bodyP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1244600" fontAlgn="auto">
                                  <a:lnSpc>
                                    <a:spcPct val="90000"/>
                                  </a:lnSpc>
                                  <a:spcAft>
                                    <a:spcPct val="35000"/>
                                  </a:spcAft>
                                  <a:defRPr/>
                                </a:pPr>
                                <a:endParaRPr lang="en-US" sz="2800">
                                  <a:solidFill>
                                    <a:schemeClr val="tx1"/>
                                  </a:solidFill>
                                  <a:latin typeface="Eurostile"/>
                                  <a:cs typeface="Eurostile"/>
                                </a:endParaRPr>
                              </a:p>
                            </a:txBody>
                            <a:useSpRect/>
                          </a:txSp>
                          <a: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a:style>
                        </a:sp>
                        <a:grpSp>
                          <a:nvGrpSpPr>
                            <a:cNvPr id="46" name="Group 53"/>
                            <a:cNvGrpSpPr/>
                          </a:nvGrpSpPr>
                          <a:grpSpPr>
                            <a:xfrm>
                              <a:off x="835968" y="1143582"/>
                              <a:ext cx="2256051" cy="673210"/>
                              <a:chOff x="105006" y="624687"/>
                              <a:chExt cx="1234864" cy="673210"/>
                            </a:xfrm>
                            <a:noFill/>
                          </a:grpSpPr>
                          <a:sp>
                            <a:nvSpPr>
                              <a:cNvPr id="158" name="Rounded Rectangle 157"/>
                              <a:cNvSpPr/>
                            </a:nvSpPr>
                            <a:spPr>
                              <a:xfrm>
                                <a:off x="105006" y="624687"/>
                                <a:ext cx="1234864" cy="673210"/>
                              </a:xfrm>
                              <a:prstGeom prst="roundRect">
                                <a:avLst>
                                  <a:gd name="adj" fmla="val 10000"/>
                                </a:avLst>
                              </a:prstGeom>
                              <a:grpFill/>
                              <a:ln>
                                <a:solidFill>
                                  <a:srgbClr val="389BCF"/>
                                </a:solidFill>
                              </a:ln>
                            </a:spPr>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159" name="Rounded Rectangle 4"/>
                              <a:cNvSpPr/>
                            </a:nvSpPr>
                            <a:spPr>
                              <a:xfrm>
                                <a:off x="105006" y="644405"/>
                                <a:ext cx="1215146" cy="617900"/>
                              </a:xfrm>
                              <a:prstGeom prst="rect">
                                <a:avLst/>
                              </a:prstGeom>
                              <a:grpFill/>
                              <a:ln>
                                <a:solidFill>
                                  <a:srgbClr val="389BCF"/>
                                </a:solidFill>
                              </a:ln>
                            </a:spPr>
                            <a:txSp>
                              <a:txBody>
                                <a:bodyPr lIns="20320" tIns="20320" rIns="20320" bIns="20320" spcCol="1270"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algn="ctr" defTabSz="711200" fontAlgn="auto">
                                    <a:lnSpc>
                                      <a:spcPct val="90000"/>
                                    </a:lnSpc>
                                    <a:spcAft>
                                      <a:spcPct val="35000"/>
                                    </a:spcAft>
                                    <a:defRPr/>
                                  </a:pPr>
                                  <a:r>
                                    <a:rPr lang="fr-FR" sz="1600" dirty="0" smtClean="0">
                                      <a:solidFill>
                                        <a:schemeClr val="tx1"/>
                                      </a:solidFill>
                                      <a:latin typeface="Eurostile"/>
                                      <a:cs typeface="Eurostile"/>
                                    </a:rPr>
                                    <a:t>Solution proposée</a:t>
                                  </a:r>
                                  <a:endParaRPr lang="en-US" sz="1600" dirty="0">
                                    <a:solidFill>
                                      <a:schemeClr val="tx1"/>
                                    </a:solidFill>
                                    <a:latin typeface="Eurostile"/>
                                    <a:cs typeface="Eurostile"/>
                                  </a:endParaRPr>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sp>
                          <a:nvSpPr>
                            <a:cNvPr id="164" name="TextBox 163"/>
                            <a:cNvSpPr txBox="1"/>
                          </a:nvSpPr>
                          <a:spPr>
                            <a:xfrm>
                              <a:off x="2483768" y="2636912"/>
                              <a:ext cx="1224136" cy="432048"/>
                            </a:xfrm>
                            <a:prstGeom prst="roundRect">
                              <a:avLst/>
                            </a:prstGeom>
                            <a:solidFill>
                              <a:srgbClr val="FFFFFF"/>
                            </a:solidFill>
                            <a:ln w="28575">
                              <a:solidFill>
                                <a:srgbClr val="389BCF"/>
                              </a:solidFill>
                            </a:ln>
                          </a:spPr>
                          <a:txSp>
                            <a:txBody>
                              <a:bodyPr wrap="none" lIns="36000" tIns="36000" rIns="36000" bIns="36000" rtlCol="0">
                                <a:no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sz="1100" b="1" dirty="0" smtClean="0">
                                    <a:solidFill>
                                      <a:srgbClr val="92D050"/>
                                    </a:solidFill>
                                    <a:latin typeface="Eurostile"/>
                                    <a:cs typeface="Eurostile"/>
                                  </a:rPr>
                                  <a:t>SNOW Replicated</a:t>
                                </a:r>
                              </a:p>
                              <a:p>
                                <a:r>
                                  <a:rPr lang="fr-FR" sz="1100" b="1" dirty="0" smtClean="0">
                                    <a:solidFill>
                                      <a:srgbClr val="92D050"/>
                                    </a:solidFill>
                                    <a:latin typeface="Eurostile"/>
                                    <a:cs typeface="Eurostile"/>
                                  </a:rPr>
                                  <a:t> Data Base</a:t>
                                </a:r>
                                <a:endParaRPr lang="en-US" sz="1100" b="1" dirty="0" err="1" smtClean="0">
                                  <a:solidFill>
                                    <a:srgbClr val="92D050"/>
                                  </a:solidFill>
                                  <a:latin typeface="Eurostile"/>
                                  <a:cs typeface="Eurostile"/>
                                </a:endParaRPr>
                              </a:p>
                            </a:txBody>
                            <a:useSpRect/>
                          </a:txSp>
                        </a:sp>
                        <a:sp>
                          <a:nvSpPr>
                            <a:cNvPr id="165" name="TextBox 164"/>
                            <a:cNvSpPr txBox="1"/>
                          </a:nvSpPr>
                          <a:spPr>
                            <a:xfrm>
                              <a:off x="827584" y="2636912"/>
                              <a:ext cx="1368152" cy="267481"/>
                            </a:xfrm>
                            <a:prstGeom prst="roundRect">
                              <a:avLst/>
                            </a:prstGeom>
                            <a:solidFill>
                              <a:srgbClr val="FFFFFF"/>
                            </a:solidFill>
                            <a:ln w="28575">
                              <a:solidFill>
                                <a:srgbClr val="389BCF"/>
                              </a:solidFill>
                            </a:ln>
                          </a:spPr>
                          <a:txSp>
                            <a:txBody>
                              <a:bodyPr wrap="none" lIns="36000" tIns="36000" rIns="36000" bIns="36000" rtlCol="0">
                                <a:no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sz="1100" b="1" dirty="0" smtClean="0">
                                    <a:solidFill>
                                      <a:schemeClr val="accent2"/>
                                    </a:solidFill>
                                    <a:latin typeface="Eurostile"/>
                                    <a:cs typeface="Eurostile"/>
                                  </a:rPr>
                                  <a:t>Snow Web Service</a:t>
                                </a:r>
                                <a:endParaRPr lang="en-US" sz="1100" b="1" dirty="0" err="1" smtClean="0">
                                  <a:solidFill>
                                    <a:schemeClr val="accent2"/>
                                  </a:solidFill>
                                  <a:latin typeface="Eurostile"/>
                                  <a:cs typeface="Eurostile"/>
                                </a:endParaRPr>
                              </a:p>
                            </a:txBody>
                            <a:useSpRect/>
                          </a:txSp>
                        </a:sp>
                        <a:sp>
                          <a:nvSpPr>
                            <a:cNvPr id="167" name="Up Arrow 166"/>
                            <a:cNvSpPr/>
                          </a:nvSpPr>
                          <a:spPr>
                            <a:xfrm rot="10800000">
                              <a:off x="2771800" y="3645024"/>
                              <a:ext cx="288032" cy="792088"/>
                            </a:xfrm>
                            <a:prstGeom prst="upArrow">
                              <a:avLst/>
                            </a:prstGeom>
                            <a:solidFill>
                              <a:srgbClr val="389BCF"/>
                            </a:solidFill>
                            <a:ln w="19050">
                              <a:solidFill>
                                <a:srgbClr val="389BCF"/>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dirty="0" smtClean="0"/>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63" name="TextBox 162"/>
                          <a:cNvSpPr txBox="1"/>
                        </a:nvSpPr>
                        <a:spPr>
                          <a:xfrm>
                            <a:off x="2627784" y="5661248"/>
                            <a:ext cx="1080120" cy="267481"/>
                          </a:xfrm>
                          <a:prstGeom prst="roundRect">
                            <a:avLst/>
                          </a:prstGeom>
                          <a:solidFill>
                            <a:srgbClr val="FFFFFF"/>
                          </a:solidFill>
                          <a:ln w="28575">
                            <a:solidFill>
                              <a:srgbClr val="389BCF"/>
                            </a:solidFill>
                          </a:ln>
                        </a:spPr>
                        <a:txSp>
                          <a:txBody>
                            <a:bodyPr wrap="none" lIns="36000" tIns="36000" rIns="36000" bIns="36000" rtlCol="0">
                              <a:no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sz="1100" b="1" dirty="0" smtClean="0">
                                  <a:solidFill>
                                    <a:srgbClr val="92D050"/>
                                  </a:solidFill>
                                  <a:latin typeface="Eurostile"/>
                                  <a:cs typeface="Eurostile"/>
                                </a:rPr>
                                <a:t>Outils Satellite</a:t>
                              </a:r>
                              <a:endParaRPr lang="en-US" sz="1100" b="1" dirty="0" err="1" smtClean="0">
                                <a:solidFill>
                                  <a:srgbClr val="92D050"/>
                                </a:solidFill>
                                <a:latin typeface="Eurostile"/>
                                <a:cs typeface="Eurostile"/>
                              </a:endParaRPr>
                            </a:p>
                          </a:txBody>
                          <a:useSpRect/>
                        </a:txSp>
                      </a:sp>
                      <a:sp>
                        <a:nvSpPr>
                          <a:cNvPr id="45" name="TextBox 44"/>
                          <a:cNvSpPr txBox="1"/>
                        </a:nvSpPr>
                        <a:spPr>
                          <a:xfrm>
                            <a:off x="611561" y="5661248"/>
                            <a:ext cx="1080120" cy="267481"/>
                          </a:xfrm>
                          <a:prstGeom prst="roundRect">
                            <a:avLst/>
                          </a:prstGeom>
                          <a:solidFill>
                            <a:srgbClr val="FFFFFF"/>
                          </a:solidFill>
                          <a:ln w="28575">
                            <a:solidFill>
                              <a:srgbClr val="389BCF"/>
                            </a:solidFill>
                          </a:ln>
                        </a:spPr>
                        <a:txSp>
                          <a:txBody>
                            <a:bodyPr wrap="none" lIns="36000" tIns="36000" rIns="36000" bIns="36000" rtlCol="0">
                              <a:no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fr-FR" sz="1100" b="1" dirty="0" smtClean="0">
                                  <a:solidFill>
                                    <a:schemeClr val="accent2"/>
                                  </a:solidFill>
                                  <a:latin typeface="Eurostile"/>
                                  <a:cs typeface="Eurostile"/>
                                </a:rPr>
                                <a:t>Outils Satellite</a:t>
                              </a:r>
                              <a:endParaRPr lang="en-US" sz="1100" b="1" dirty="0" err="1" smtClean="0">
                                <a:solidFill>
                                  <a:schemeClr val="accent2"/>
                                </a:solidFill>
                                <a:latin typeface="Eurostile"/>
                                <a:cs typeface="Eurostile"/>
                              </a:endParaRPr>
                            </a:p>
                          </a:txBody>
                          <a:useSpRect/>
                        </a:txSp>
                      </a:sp>
                      <a:sp>
                        <a:nvSpPr>
                          <a:cNvPr id="193" name="Up-Down Arrow 192"/>
                          <a:cNvSpPr/>
                        </a:nvSpPr>
                        <a:spPr>
                          <a:xfrm>
                            <a:off x="1331640" y="3645024"/>
                            <a:ext cx="288032" cy="864096"/>
                          </a:xfrm>
                          <a:prstGeom prst="upDownArrow">
                            <a:avLst/>
                          </a:prstGeom>
                          <a:solidFill>
                            <a:srgbClr val="389BCF"/>
                          </a:solidFill>
                          <a:ln w="19050">
                            <a:solidFill>
                              <a:srgbClr val="389BCF"/>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dirty="0" smtClean="0"/>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390B41" w:rsidRPr="003F3FFD" w:rsidRDefault="00ED0711" w:rsidP="00390B41">
      <w:pPr>
        <w:pStyle w:val="Subtitle"/>
        <w:rPr>
          <w:bCs/>
        </w:rPr>
      </w:pPr>
      <w:bookmarkStart w:id="88" w:name="_Toc429143856"/>
      <w:r w:rsidRPr="00ED0711">
        <w:t xml:space="preserve">Figure </w:t>
      </w:r>
      <w:r w:rsidR="00390B41">
        <w:t>1</w:t>
      </w:r>
      <w:r w:rsidR="00252866">
        <w:t>4</w:t>
      </w:r>
      <w:r w:rsidRPr="00ED0711">
        <w:t xml:space="preserve"> :</w:t>
      </w:r>
      <w:r w:rsidR="00390B41">
        <w:t xml:space="preserve"> Les outils satellites</w:t>
      </w:r>
      <w:bookmarkEnd w:id="88"/>
    </w:p>
    <w:p w:rsidR="00865532" w:rsidRPr="00865532" w:rsidRDefault="00865532" w:rsidP="00150FC4">
      <w:pPr>
        <w:jc w:val="both"/>
        <w:rPr>
          <w:u w:val="single"/>
        </w:rPr>
      </w:pPr>
      <w:r w:rsidRPr="00865532">
        <w:rPr>
          <w:u w:val="single"/>
        </w:rPr>
        <w:t>Ma mission</w:t>
      </w:r>
    </w:p>
    <w:p w:rsidR="00DE6694" w:rsidRDefault="00865532">
      <w:pPr>
        <w:jc w:val="both"/>
      </w:pPr>
      <w:r>
        <w:t>Ma</w:t>
      </w:r>
      <w:r w:rsidR="00ED0711" w:rsidRPr="00ED0711">
        <w:t xml:space="preserve"> mission a consisté dans un premier temps </w:t>
      </w:r>
      <w:r>
        <w:t>à</w:t>
      </w:r>
      <w:r w:rsidR="00ED0711" w:rsidRPr="00ED0711">
        <w:t xml:space="preserve"> contacter les </w:t>
      </w:r>
      <w:r w:rsidR="00ED0711">
        <w:t>différentes</w:t>
      </w:r>
      <w:r w:rsidR="00ED0711" w:rsidRPr="00ED0711">
        <w:t xml:space="preserve"> équipes IT</w:t>
      </w:r>
      <w:r>
        <w:t>. J’ai alors eu un</w:t>
      </w:r>
      <w:r w:rsidR="00390B41">
        <w:t xml:space="preserve"> groupe de travail d’environ 8 personnes avec lesquels nous avons recensé</w:t>
      </w:r>
      <w:r>
        <w:t xml:space="preserve"> </w:t>
      </w:r>
      <w:r w:rsidR="00390B41">
        <w:t xml:space="preserve">tous leurs outils et lister tous les détails de ces outils : leurs noms, leurs urls, les spécificités techniques telles que : nom du serveur, de la base de donnée, du langage utilisé, type de connexion entre cet outils et iTrack, fréquence d’utilisation etc </w:t>
      </w:r>
    </w:p>
    <w:p w:rsidR="00DE6694" w:rsidRDefault="00390B41">
      <w:pPr>
        <w:jc w:val="both"/>
      </w:pPr>
      <w:r>
        <w:t>Ce travail nous a permis</w:t>
      </w:r>
      <w:r w:rsidR="00ED0711" w:rsidRPr="00ED0711">
        <w:t xml:space="preserve"> de mettre en place </w:t>
      </w:r>
      <w:r w:rsidR="00ED0711" w:rsidRPr="00ED0711">
        <w:rPr>
          <w:u w:val="single"/>
        </w:rPr>
        <w:t>deux communautés de développeurs</w:t>
      </w:r>
      <w:r w:rsidR="00ED0711" w:rsidRPr="00ED0711">
        <w:t>.</w:t>
      </w:r>
    </w:p>
    <w:p w:rsidR="00DE6694" w:rsidRDefault="00ED0711">
      <w:pPr>
        <w:jc w:val="both"/>
      </w:pPr>
      <w:r w:rsidRPr="00ED0711">
        <w:t xml:space="preserve">La première communauté </w:t>
      </w:r>
      <w:r w:rsidR="00390B41">
        <w:t>correspond aux</w:t>
      </w:r>
      <w:r w:rsidRPr="00ED0711">
        <w:t xml:space="preserve"> Outils Satellite qui ont besoin d’être </w:t>
      </w:r>
      <w:r w:rsidR="00390B41">
        <w:t>rattachés</w:t>
      </w:r>
      <w:r w:rsidRPr="00ED0711">
        <w:t xml:space="preserve"> au</w:t>
      </w:r>
      <w:r w:rsidR="00390B41">
        <w:t xml:space="preserve"> web services de SERVICENOW car ils ont besoin d’</w:t>
      </w:r>
      <w:r w:rsidR="00DE0860">
        <w:t>changer</w:t>
      </w:r>
      <w:r w:rsidR="00390B41">
        <w:t xml:space="preserve"> des données dans les deux sens avec iTrack. </w:t>
      </w:r>
    </w:p>
    <w:p w:rsidR="00DE6694" w:rsidRDefault="00ED0711">
      <w:pPr>
        <w:jc w:val="both"/>
      </w:pPr>
      <w:r w:rsidRPr="00ED0711">
        <w:t>Un Web service est un programme informatique permettant la communication et l’échange de donnée entre les applications.</w:t>
      </w:r>
    </w:p>
    <w:p w:rsidR="00390B41" w:rsidRPr="00A03BD6" w:rsidRDefault="00390B41" w:rsidP="00150FC4">
      <w:pPr>
        <w:jc w:val="both"/>
      </w:pPr>
      <w:r>
        <w:lastRenderedPageBreak/>
        <w:t>Ces outils sont donc ceux qui ont besoin de créer et de mettre à jour les données propres d’iTrack.</w:t>
      </w:r>
    </w:p>
    <w:p w:rsidR="00DE6694" w:rsidRDefault="00ED0711">
      <w:pPr>
        <w:jc w:val="both"/>
      </w:pPr>
      <w:r w:rsidRPr="00ED0711">
        <w:t xml:space="preserve">La deuxième communauté, comprend les outils Satellite qui font </w:t>
      </w:r>
      <w:r w:rsidR="00390B41">
        <w:t>uniquement du</w:t>
      </w:r>
      <w:r w:rsidRPr="00ED0711">
        <w:t xml:space="preserve"> reporting</w:t>
      </w:r>
      <w:r w:rsidR="00390B41">
        <w:t xml:space="preserve"> sur les données d’iTrack. Cela signifie qu’ils ont juste besoin de lire les données de la base répliquée d’iTrack.</w:t>
      </w:r>
      <w:r w:rsidRPr="00ED0711">
        <w:t xml:space="preserve"> </w:t>
      </w:r>
    </w:p>
    <w:p w:rsidR="00DE6694" w:rsidRDefault="00ED0711">
      <w:pPr>
        <w:jc w:val="both"/>
      </w:pPr>
      <w:r w:rsidRPr="00ED0711">
        <w:t>Nous avons organisé des points hebdomadaires avec les développeurs afin de leur fournir les éléments nécessaires à savoir les comptes pour s’identifier sur le nouvel outil ainsi que la documentation nécessaire à la compréhension et l’utilisation des Web services fournit par l’équipe ServiceNow.</w:t>
      </w:r>
    </w:p>
    <w:p w:rsidR="00DE6694" w:rsidRDefault="00ED0711">
      <w:pPr>
        <w:jc w:val="both"/>
      </w:pPr>
      <w:r w:rsidRPr="00ED0711">
        <w:t xml:space="preserve">Très vite, nous nous sommes </w:t>
      </w:r>
      <w:r>
        <w:t>rendu</w:t>
      </w:r>
      <w:r w:rsidRPr="00ED0711">
        <w:t xml:space="preserve"> compte que la documentation était incomplète</w:t>
      </w:r>
      <w:r w:rsidR="00F41987">
        <w:t>. Il a donc fallu</w:t>
      </w:r>
      <w:r w:rsidRPr="00ED0711">
        <w:t xml:space="preserve"> chercher une solution alternative </w:t>
      </w:r>
      <w:r w:rsidR="00DE0860">
        <w:t>et désigner</w:t>
      </w:r>
      <w:r w:rsidRPr="00ED0711">
        <w:t xml:space="preserve"> quatre outils pilotes pour tester les Web services</w:t>
      </w:r>
      <w:r w:rsidR="00DE0860">
        <w:t xml:space="preserve"> et compléter la documentation fournie par Service Now. Cette communauté a également été le moyen pour ces personnes d’échanger sur les problèmes rencontrés tels que des bugs de codes et de trouver des solutions ensemble.</w:t>
      </w:r>
    </w:p>
    <w:p w:rsidR="00706561" w:rsidRDefault="00706561" w:rsidP="00252866">
      <w:pPr>
        <w:jc w:val="center"/>
      </w:pPr>
      <w:r w:rsidRPr="00706561">
        <w:drawing>
          <wp:inline distT="0" distB="0" distL="0" distR="0">
            <wp:extent cx="3844290" cy="2266043"/>
            <wp:effectExtent l="19050" t="19050" r="22860" b="19957"/>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840881" cy="2264034"/>
                    </a:xfrm>
                    <a:prstGeom prst="rect">
                      <a:avLst/>
                    </a:prstGeom>
                    <a:noFill/>
                    <a:ln w="9525">
                      <a:solidFill>
                        <a:schemeClr val="tx1"/>
                      </a:solidFill>
                      <a:miter lim="800000"/>
                      <a:headEnd/>
                      <a:tailEnd/>
                    </a:ln>
                  </pic:spPr>
                </pic:pic>
              </a:graphicData>
            </a:graphic>
          </wp:inline>
        </w:drawing>
      </w:r>
    </w:p>
    <w:p w:rsidR="00252866" w:rsidRPr="00150FC4" w:rsidRDefault="00252866" w:rsidP="00252866">
      <w:pPr>
        <w:pStyle w:val="Subtitle"/>
        <w:rPr>
          <w:rFonts w:eastAsia="Calibri"/>
        </w:rPr>
      </w:pPr>
      <w:bookmarkStart w:id="89" w:name="_Toc429143857"/>
      <w:r w:rsidRPr="00ED0711">
        <w:rPr>
          <w:rFonts w:eastAsia="Calibri"/>
        </w:rPr>
        <w:t>Figure</w:t>
      </w:r>
      <w:r w:rsidR="001F2D5E">
        <w:rPr>
          <w:rFonts w:eastAsia="Calibri"/>
        </w:rPr>
        <w:t xml:space="preserve"> </w:t>
      </w:r>
      <w:r w:rsidRPr="00ED0711">
        <w:rPr>
          <w:rFonts w:eastAsia="Calibri"/>
        </w:rPr>
        <w:t>1</w:t>
      </w:r>
      <w:r>
        <w:rPr>
          <w:rFonts w:eastAsia="Calibri"/>
        </w:rPr>
        <w:t>5</w:t>
      </w:r>
      <w:r w:rsidRPr="00ED0711">
        <w:rPr>
          <w:rFonts w:eastAsia="Calibri"/>
        </w:rPr>
        <w:t xml:space="preserve">: </w:t>
      </w:r>
      <w:r>
        <w:rPr>
          <w:rFonts w:eastAsia="Calibri"/>
        </w:rPr>
        <w:t xml:space="preserve">Espace communautaire mis en place pour les échanges sur le </w:t>
      </w:r>
      <w:proofErr w:type="spellStart"/>
      <w:r>
        <w:rPr>
          <w:rFonts w:eastAsia="Calibri"/>
        </w:rPr>
        <w:t>WebService</w:t>
      </w:r>
      <w:bookmarkEnd w:id="89"/>
      <w:proofErr w:type="spellEnd"/>
    </w:p>
    <w:p w:rsidR="00706561" w:rsidRDefault="00706561" w:rsidP="00252866">
      <w:pPr>
        <w:jc w:val="center"/>
      </w:pPr>
      <w:r w:rsidRPr="00706561">
        <w:drawing>
          <wp:inline distT="0" distB="0" distL="0" distR="0">
            <wp:extent cx="4149090" cy="2732972"/>
            <wp:effectExtent l="19050" t="0" r="381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4151836" cy="2734781"/>
                    </a:xfrm>
                    <a:prstGeom prst="rect">
                      <a:avLst/>
                    </a:prstGeom>
                    <a:noFill/>
                    <a:ln w="9525">
                      <a:noFill/>
                      <a:miter lim="800000"/>
                      <a:headEnd/>
                      <a:tailEnd/>
                    </a:ln>
                  </pic:spPr>
                </pic:pic>
              </a:graphicData>
            </a:graphic>
          </wp:inline>
        </w:drawing>
      </w:r>
    </w:p>
    <w:p w:rsidR="00252866" w:rsidRPr="00150FC4" w:rsidRDefault="00252866" w:rsidP="00252866">
      <w:pPr>
        <w:pStyle w:val="Subtitle"/>
        <w:rPr>
          <w:rFonts w:eastAsia="Calibri"/>
        </w:rPr>
      </w:pPr>
      <w:bookmarkStart w:id="90" w:name="_Toc429143858"/>
      <w:r w:rsidRPr="00ED0711">
        <w:rPr>
          <w:rFonts w:eastAsia="Calibri"/>
        </w:rPr>
        <w:t>Figure</w:t>
      </w:r>
      <w:r w:rsidR="001F2D5E">
        <w:rPr>
          <w:rFonts w:eastAsia="Calibri"/>
        </w:rPr>
        <w:t xml:space="preserve"> </w:t>
      </w:r>
      <w:r w:rsidRPr="00ED0711">
        <w:rPr>
          <w:rFonts w:eastAsia="Calibri"/>
        </w:rPr>
        <w:t>1</w:t>
      </w:r>
      <w:r>
        <w:rPr>
          <w:rFonts w:eastAsia="Calibri"/>
        </w:rPr>
        <w:t>6</w:t>
      </w:r>
      <w:r w:rsidRPr="00ED0711">
        <w:rPr>
          <w:rFonts w:eastAsia="Calibri"/>
        </w:rPr>
        <w:t xml:space="preserve">: </w:t>
      </w:r>
      <w:r>
        <w:rPr>
          <w:rFonts w:eastAsia="Calibri"/>
        </w:rPr>
        <w:t xml:space="preserve">Exemple de morceaux de codes échangés pour aider au </w:t>
      </w:r>
      <w:proofErr w:type="spellStart"/>
      <w:r>
        <w:rPr>
          <w:rFonts w:eastAsia="Calibri"/>
        </w:rPr>
        <w:t>débug</w:t>
      </w:r>
      <w:bookmarkEnd w:id="90"/>
      <w:proofErr w:type="spellEnd"/>
    </w:p>
    <w:p w:rsidR="00252866" w:rsidRDefault="00252866">
      <w:pPr>
        <w:jc w:val="both"/>
      </w:pPr>
    </w:p>
    <w:p w:rsidR="00DE6694" w:rsidRDefault="00DE0860">
      <w:pPr>
        <w:jc w:val="both"/>
      </w:pPr>
      <w:r>
        <w:lastRenderedPageBreak/>
        <w:t xml:space="preserve">Etant le point de contact entre ces « développeurs Pilote » et le reste de la population des futurs développeurs qui seront en charge de migrer les 60 autres outils, j’ai été en charge de communiquer sur les avancées et points bloquants. J’étais également en charge de remonter au niveau des managers du projet global toutes les alertes fonctionnelles et techniques. </w:t>
      </w:r>
    </w:p>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r>
        <w:rPr>
          <w:noProof/>
          <w:lang w:val="en-US"/>
        </w:rPr>
        <w:drawing>
          <wp:anchor distT="0" distB="0" distL="114300" distR="114300" simplePos="0" relativeHeight="251658240" behindDoc="1" locked="0" layoutInCell="1" allowOverlap="1">
            <wp:simplePos x="0" y="0"/>
            <wp:positionH relativeFrom="column">
              <wp:posOffset>-1150364</wp:posOffset>
            </wp:positionH>
            <wp:positionV relativeFrom="paragraph">
              <wp:posOffset>77849</wp:posOffset>
            </wp:positionV>
            <wp:extent cx="7838100" cy="3803478"/>
            <wp:effectExtent l="0" t="2019300" r="0" b="2006772"/>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rot="16200000">
                      <a:off x="0" y="0"/>
                      <a:ext cx="7839577" cy="3804195"/>
                    </a:xfrm>
                    <a:prstGeom prst="rect">
                      <a:avLst/>
                    </a:prstGeom>
                    <a:noFill/>
                    <a:ln w="9525">
                      <a:noFill/>
                      <a:miter lim="800000"/>
                      <a:headEnd/>
                      <a:tailEnd/>
                    </a:ln>
                  </pic:spPr>
                </pic:pic>
              </a:graphicData>
            </a:graphic>
          </wp:anchor>
        </w:drawing>
      </w:r>
    </w:p>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 w:rsidR="00252866" w:rsidRDefault="00252866" w:rsidP="00252866">
      <w:pPr>
        <w:pStyle w:val="Subtitle"/>
        <w:rPr>
          <w:rFonts w:eastAsia="Calibri"/>
        </w:rPr>
      </w:pPr>
      <w:bookmarkStart w:id="91" w:name="_Toc429053242"/>
      <w:bookmarkStart w:id="92" w:name="_Toc429053607"/>
    </w:p>
    <w:p w:rsidR="00252866" w:rsidRDefault="00252866" w:rsidP="00252866">
      <w:pPr>
        <w:pStyle w:val="Subtitle"/>
        <w:rPr>
          <w:rFonts w:eastAsia="Calibri"/>
        </w:rPr>
      </w:pPr>
      <w:bookmarkStart w:id="93" w:name="_Toc429143859"/>
      <w:r w:rsidRPr="00ED0711">
        <w:rPr>
          <w:rFonts w:eastAsia="Calibri"/>
        </w:rPr>
        <w:t>Figure</w:t>
      </w:r>
      <w:r w:rsidR="001F2D5E">
        <w:rPr>
          <w:rFonts w:eastAsia="Calibri"/>
        </w:rPr>
        <w:t xml:space="preserve"> </w:t>
      </w:r>
      <w:r w:rsidRPr="00ED0711">
        <w:rPr>
          <w:rFonts w:eastAsia="Calibri"/>
        </w:rPr>
        <w:t>1</w:t>
      </w:r>
      <w:r>
        <w:rPr>
          <w:rFonts w:eastAsia="Calibri"/>
        </w:rPr>
        <w:t>7</w:t>
      </w:r>
      <w:r w:rsidRPr="00ED0711">
        <w:rPr>
          <w:rFonts w:eastAsia="Calibri"/>
        </w:rPr>
        <w:t xml:space="preserve">: </w:t>
      </w:r>
      <w:r>
        <w:rPr>
          <w:rFonts w:eastAsia="Calibri"/>
        </w:rPr>
        <w:t>Partie de mon fichier de recueil des informations sur les outils satellites</w:t>
      </w:r>
      <w:bookmarkEnd w:id="93"/>
    </w:p>
    <w:p w:rsidR="00BB38A5" w:rsidRDefault="00DE0860" w:rsidP="00C13AD1">
      <w:pPr>
        <w:pStyle w:val="Heading3"/>
        <w:numPr>
          <w:ilvl w:val="0"/>
          <w:numId w:val="7"/>
        </w:numPr>
      </w:pPr>
      <w:bookmarkStart w:id="94" w:name="_Toc429144111"/>
      <w:r>
        <w:lastRenderedPageBreak/>
        <w:t>La m</w:t>
      </w:r>
      <w:r w:rsidR="00BB38A5" w:rsidRPr="00BB38A5">
        <w:t>igration du catalogue</w:t>
      </w:r>
      <w:bookmarkEnd w:id="91"/>
      <w:bookmarkEnd w:id="92"/>
      <w:r>
        <w:t xml:space="preserve"> de services d’iTrack : EasyTrack</w:t>
      </w:r>
      <w:bookmarkEnd w:id="94"/>
    </w:p>
    <w:p w:rsidR="00BB38A5" w:rsidRPr="00150FC4" w:rsidRDefault="00150FC4" w:rsidP="00BB38A5">
      <w:pPr>
        <w:rPr>
          <w:u w:val="single"/>
        </w:rPr>
      </w:pPr>
      <w:r w:rsidRPr="00150FC4">
        <w:rPr>
          <w:u w:val="single"/>
        </w:rPr>
        <w:t>Qu’est-ce qu’un catalogue de service ?</w:t>
      </w:r>
    </w:p>
    <w:p w:rsidR="00150FC4" w:rsidRDefault="00DE0860" w:rsidP="00150FC4">
      <w:pPr>
        <w:jc w:val="both"/>
      </w:pPr>
      <w:r>
        <w:t>Le catalogue de service est un portail web qui regroupe et met à disposition tous les types de demandes que les clients peuvent trouver et envoyer aux équipes supportant l’infrastructure (équipe Market). Il s’agit tout simplement d’un recueil de demandes prédéfinies</w:t>
      </w:r>
      <w:r w:rsidR="00350E31">
        <w:t xml:space="preserve"> (templates)</w:t>
      </w:r>
      <w:r>
        <w:t xml:space="preserve"> comportant les bonnes informations ou les bonnes questions utiles à une prise en charge rapide des équipes</w:t>
      </w:r>
      <w:r w:rsidR="00150FC4" w:rsidRPr="0031182A">
        <w:t xml:space="preserve"> (informations </w:t>
      </w:r>
      <w:r>
        <w:t xml:space="preserve">sur le type de </w:t>
      </w:r>
      <w:r w:rsidR="00150FC4" w:rsidRPr="0031182A">
        <w:t>requête, incident, demande d’accès,</w:t>
      </w:r>
      <w:r>
        <w:t xml:space="preserve"> relance d’un serveur, demande de reset de mot de passe </w:t>
      </w:r>
      <w:r w:rsidR="00150FC4" w:rsidRPr="0031182A">
        <w:t xml:space="preserve">..). </w:t>
      </w:r>
    </w:p>
    <w:p w:rsidR="00350E31" w:rsidRDefault="00350E31" w:rsidP="00350E31">
      <w:pPr>
        <w:jc w:val="both"/>
        <w:rPr>
          <w:u w:val="single"/>
        </w:rPr>
      </w:pPr>
      <w:r w:rsidRPr="00350E31">
        <w:rPr>
          <w:u w:val="single"/>
        </w:rPr>
        <w:t>La problématique</w:t>
      </w:r>
    </w:p>
    <w:p w:rsidR="00150FC4" w:rsidRDefault="00DE0860" w:rsidP="00150FC4">
      <w:pPr>
        <w:jc w:val="both"/>
      </w:pPr>
      <w:r>
        <w:t>Ce catalogue</w:t>
      </w:r>
      <w:r w:rsidR="003E7F07">
        <w:t xml:space="preserve">, appelé </w:t>
      </w:r>
      <w:proofErr w:type="spellStart"/>
      <w:r w:rsidR="003E7F07">
        <w:t>EasyTrack</w:t>
      </w:r>
      <w:proofErr w:type="spellEnd"/>
      <w:r w:rsidR="003E7F07">
        <w:t>,</w:t>
      </w:r>
      <w:r>
        <w:t xml:space="preserve"> est lié à iTrack car les « tickets » créés arrivent </w:t>
      </w:r>
      <w:r w:rsidR="00350E31">
        <w:t>dans l’outil</w:t>
      </w:r>
      <w:r>
        <w:t xml:space="preserve"> ITSM utilisé, en l’occurrence iTrack. Le décommissionnement d’iTrack entraine donc la nécessité de créer un nouveau catalogue qui sera basé sur SERVICENOW.</w:t>
      </w:r>
    </w:p>
    <w:p w:rsidR="003E7F07" w:rsidRDefault="003E7F07" w:rsidP="003E7F07">
      <w:pPr>
        <w:jc w:val="center"/>
      </w:pPr>
      <w:r>
        <w:rPr>
          <w:noProof/>
          <w:lang w:val="en-US"/>
        </w:rPr>
        <w:drawing>
          <wp:inline distT="0" distB="0" distL="0" distR="0">
            <wp:extent cx="4309110" cy="2372922"/>
            <wp:effectExtent l="19050" t="19050" r="15240" b="27378"/>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4309110" cy="2372922"/>
                    </a:xfrm>
                    <a:prstGeom prst="rect">
                      <a:avLst/>
                    </a:prstGeom>
                    <a:noFill/>
                    <a:ln w="9525">
                      <a:solidFill>
                        <a:schemeClr val="tx1"/>
                      </a:solidFill>
                      <a:miter lim="800000"/>
                      <a:headEnd/>
                      <a:tailEnd/>
                    </a:ln>
                  </pic:spPr>
                </pic:pic>
              </a:graphicData>
            </a:graphic>
          </wp:inline>
        </w:drawing>
      </w:r>
    </w:p>
    <w:p w:rsidR="00252866" w:rsidRDefault="00252866" w:rsidP="00252866">
      <w:pPr>
        <w:pStyle w:val="Subtitle"/>
        <w:rPr>
          <w:rFonts w:eastAsia="Calibri"/>
        </w:rPr>
      </w:pPr>
      <w:bookmarkStart w:id="95" w:name="_Toc429143860"/>
      <w:r w:rsidRPr="00ED0711">
        <w:rPr>
          <w:rFonts w:eastAsia="Calibri"/>
        </w:rPr>
        <w:t>Figure</w:t>
      </w:r>
      <w:r w:rsidR="001F2D5E">
        <w:rPr>
          <w:rFonts w:eastAsia="Calibri"/>
        </w:rPr>
        <w:t xml:space="preserve"> </w:t>
      </w:r>
      <w:r w:rsidRPr="00ED0711">
        <w:rPr>
          <w:rFonts w:eastAsia="Calibri"/>
        </w:rPr>
        <w:t>1</w:t>
      </w:r>
      <w:r>
        <w:rPr>
          <w:rFonts w:eastAsia="Calibri"/>
        </w:rPr>
        <w:t>8</w:t>
      </w:r>
      <w:r w:rsidRPr="00ED0711">
        <w:rPr>
          <w:rFonts w:eastAsia="Calibri"/>
        </w:rPr>
        <w:t xml:space="preserve">: </w:t>
      </w:r>
      <w:r>
        <w:rPr>
          <w:rFonts w:eastAsia="Calibri"/>
        </w:rPr>
        <w:t xml:space="preserve">Page d’accueil du catalogue </w:t>
      </w:r>
      <w:proofErr w:type="spellStart"/>
      <w:r>
        <w:rPr>
          <w:rFonts w:eastAsia="Calibri"/>
        </w:rPr>
        <w:t>EasyTrack</w:t>
      </w:r>
      <w:proofErr w:type="spellEnd"/>
      <w:r>
        <w:rPr>
          <w:rFonts w:eastAsia="Calibri"/>
        </w:rPr>
        <w:t xml:space="preserve"> : recueil de </w:t>
      </w:r>
      <w:proofErr w:type="spellStart"/>
      <w:r>
        <w:rPr>
          <w:rFonts w:eastAsia="Calibri"/>
        </w:rPr>
        <w:t>templates</w:t>
      </w:r>
      <w:bookmarkEnd w:id="95"/>
      <w:proofErr w:type="spellEnd"/>
    </w:p>
    <w:p w:rsidR="00150FC4" w:rsidRDefault="00350E31" w:rsidP="00150FC4">
      <w:pPr>
        <w:jc w:val="both"/>
      </w:pPr>
      <w:r>
        <w:t xml:space="preserve">De plus, </w:t>
      </w:r>
      <w:proofErr w:type="spellStart"/>
      <w:r w:rsidR="00150FC4" w:rsidRPr="0031182A">
        <w:t>EasyTrack</w:t>
      </w:r>
      <w:proofErr w:type="spellEnd"/>
      <w:r w:rsidR="00150FC4" w:rsidRPr="0031182A">
        <w:t xml:space="preserve"> dispose de plus de 1200 </w:t>
      </w:r>
      <w:r>
        <w:t>templates et il n’existe pas de solution technique pour le smigrer en masse dans le nouveau catalogue. Cela signifie que les équipes vont devoir recréer tous leurs templates un par un dans le nouvel outil.</w:t>
      </w:r>
    </w:p>
    <w:p w:rsidR="00350E31" w:rsidRDefault="00350E31" w:rsidP="00350E31">
      <w:pPr>
        <w:jc w:val="both"/>
      </w:pPr>
      <w:r>
        <w:t>Enfin, SERVICENOW est aligné ITIL</w:t>
      </w:r>
      <w:r w:rsidRPr="0031182A">
        <w:t xml:space="preserve"> et dispose de vrai</w:t>
      </w:r>
      <w:r w:rsidR="00FE3397">
        <w:t>s</w:t>
      </w:r>
      <w:r w:rsidRPr="0031182A">
        <w:t xml:space="preserve"> processus</w:t>
      </w:r>
      <w:r w:rsidR="00FE3397">
        <w:t xml:space="preserve"> bien définis qui doivent être suivis. Or, dans iTrack, les noms utilisés pour définir les différents process sont flous et pas toujours utilisés correctement. Une catégorisation doit donc être refaite.</w:t>
      </w:r>
    </w:p>
    <w:p w:rsidR="00FE3397" w:rsidRDefault="00FE3397" w:rsidP="00FE3397">
      <w:pPr>
        <w:jc w:val="center"/>
      </w:pPr>
      <w:r w:rsidRPr="00FE3397">
        <w:rPr>
          <w:noProof/>
          <w:lang w:val="en-US"/>
        </w:rPr>
        <w:drawing>
          <wp:inline distT="0" distB="0" distL="0" distR="0">
            <wp:extent cx="2853690" cy="1851660"/>
            <wp:effectExtent l="19050" t="0" r="3810" b="0"/>
            <wp:docPr id="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81884" cy="3714766"/>
                      <a:chOff x="0" y="2132856"/>
                      <a:chExt cx="5281884" cy="3714766"/>
                    </a:xfrm>
                  </a:grpSpPr>
                  <a:grpSp>
                    <a:nvGrpSpPr>
                      <a:cNvPr id="17" name="Group 16"/>
                      <a:cNvGrpSpPr/>
                    </a:nvGrpSpPr>
                    <a:grpSpPr>
                      <a:xfrm>
                        <a:off x="1403648" y="2132856"/>
                        <a:ext cx="2546209" cy="1013362"/>
                        <a:chOff x="5436096" y="1412776"/>
                        <a:chExt cx="2256051" cy="957064"/>
                      </a:xfrm>
                    </a:grpSpPr>
                    <a:grpSp>
                      <a:nvGrpSpPr>
                        <a:cNvPr id="3" name="Group 53"/>
                        <a:cNvGrpSpPr/>
                      </a:nvGrpSpPr>
                      <a:grpSpPr>
                        <a:xfrm>
                          <a:off x="5436096" y="1412776"/>
                          <a:ext cx="2256051" cy="673210"/>
                          <a:chOff x="105006" y="624687"/>
                          <a:chExt cx="1234864" cy="673210"/>
                        </a:xfrm>
                        <a:noFill/>
                      </a:grpSpPr>
                      <a:sp>
                        <a:nvSpPr>
                          <a:cNvPr id="20" name="Rounded Rectangle 19"/>
                          <a:cNvSpPr/>
                        </a:nvSpPr>
                        <a:spPr>
                          <a:xfrm>
                            <a:off x="105006" y="624687"/>
                            <a:ext cx="1234864" cy="673210"/>
                          </a:xfrm>
                          <a:prstGeom prst="roundRect">
                            <a:avLst>
                              <a:gd name="adj" fmla="val 10000"/>
                            </a:avLst>
                          </a:prstGeom>
                          <a:grpFill/>
                          <a:ln>
                            <a:solidFill>
                              <a:srgbClr val="389BCF"/>
                            </a:solidFill>
                          </a:ln>
                        </a:spPr>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21" name="Rounded Rectangle 4"/>
                          <a:cNvSpPr/>
                        </a:nvSpPr>
                        <a:spPr>
                          <a:xfrm>
                            <a:off x="105006" y="644405"/>
                            <a:ext cx="1215146" cy="617900"/>
                          </a:xfrm>
                          <a:prstGeom prst="rect">
                            <a:avLst/>
                          </a:prstGeom>
                          <a:grpFill/>
                          <a:ln>
                            <a:solidFill>
                              <a:srgbClr val="389BCF"/>
                            </a:solidFill>
                          </a:ln>
                        </a:spPr>
                        <a:txSp>
                          <a:txBody>
                            <a:bodyPr lIns="20320" tIns="20320" rIns="20320" bIns="20320" spcCol="1270"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algn="ctr" defTabSz="711200" fontAlgn="auto">
                                <a:lnSpc>
                                  <a:spcPct val="90000"/>
                                </a:lnSpc>
                                <a:spcAft>
                                  <a:spcPct val="35000"/>
                                </a:spcAft>
                                <a:defRPr/>
                              </a:pPr>
                              <a:r>
                                <a:rPr lang="fr-FR" sz="1600" dirty="0" smtClean="0">
                                  <a:solidFill>
                                    <a:schemeClr val="tx1"/>
                                  </a:solidFill>
                                  <a:latin typeface="Eurostile"/>
                                  <a:cs typeface="Eurostile"/>
                                </a:rPr>
                                <a:t>Problématique</a:t>
                              </a:r>
                              <a:endParaRPr lang="en-US" sz="1600" dirty="0">
                                <a:solidFill>
                                  <a:schemeClr val="tx1"/>
                                </a:solidFill>
                                <a:latin typeface="Eurostile"/>
                                <a:cs typeface="Eurostile"/>
                              </a:endParaRPr>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sp>
                      <a:nvSpPr>
                        <a:cNvPr id="19" name="Isosceles Triangle 18"/>
                        <a:cNvSpPr/>
                      </a:nvSpPr>
                      <a:spPr bwMode="auto">
                        <a:xfrm rot="10800000">
                          <a:off x="6012160" y="1988840"/>
                          <a:ext cx="1066800" cy="381000"/>
                        </a:xfrm>
                        <a:prstGeom prst="triangle">
                          <a:avLst/>
                        </a:prstGeom>
                        <a:solidFill>
                          <a:srgbClr val="389BCF"/>
                        </a:solidFill>
                        <a:ln w="9525" cap="flat" cmpd="sng" algn="ctr">
                          <a:noFill/>
                          <a:prstDash val="solid"/>
                          <a:round/>
                          <a:headEnd type="none" w="med" len="med"/>
                          <a:tailEnd type="none" w="med" len="med"/>
                        </a:ln>
                        <a:effectLst/>
                      </a:spPr>
                      <a:txSp>
                        <a:txBody>
                          <a:bodyPr wrap="none" lIns="0" tIns="0" rIns="0" bIns="0" anchor="ct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fontAlgn="auto">
                              <a:spcBef>
                                <a:spcPts val="0"/>
                              </a:spcBef>
                              <a:spcAft>
                                <a:spcPts val="0"/>
                              </a:spcAft>
                              <a:defRPr/>
                            </a:pPr>
                            <a:endParaRPr lang="en-US" sz="1200" b="1" dirty="0">
                              <a:latin typeface="Eurostile"/>
                              <a:cs typeface="Eurostile"/>
                            </a:endParaRPr>
                          </a:p>
                        </a:txBody>
                        <a:useSpRect/>
                      </a:txSp>
                    </a:sp>
                  </a:grpSp>
                  <a:sp>
                    <a:nvSpPr>
                      <a:cNvPr id="56" name="Rounded Rectangle 55"/>
                      <a:cNvSpPr/>
                    </a:nvSpPr>
                    <a:spPr>
                      <a:xfrm>
                        <a:off x="0" y="3429000"/>
                        <a:ext cx="2599468" cy="762438"/>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marL="0" lvl="1">
                            <a:defRPr/>
                          </a:pPr>
                          <a:r>
                            <a:rPr lang="fr-FR" sz="1400" dirty="0" smtClean="0">
                              <a:solidFill>
                                <a:schemeClr val="tx1"/>
                              </a:solidFill>
                              <a:latin typeface="Eurostile"/>
                              <a:cs typeface="Eurostile"/>
                            </a:rPr>
                            <a:t>Easytrack -&gt; </a:t>
                          </a:r>
                          <a:r>
                            <a:rPr lang="fr-FR" sz="1400" dirty="0" err="1" smtClean="0">
                              <a:solidFill>
                                <a:schemeClr val="tx1"/>
                              </a:solidFill>
                              <a:latin typeface="Eurostile"/>
                              <a:cs typeface="Eurostile"/>
                            </a:rPr>
                            <a:t>Itrack</a:t>
                          </a:r>
                          <a:endParaRPr lang="fr-FR" sz="1400" dirty="0" smtClean="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59" name="Rounded Rectangle 58"/>
                      <a:cNvSpPr/>
                    </a:nvSpPr>
                    <a:spPr>
                      <a:xfrm>
                        <a:off x="2843808" y="3429000"/>
                        <a:ext cx="2438076" cy="762438"/>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marL="0" lvl="1">
                            <a:defRPr/>
                          </a:pPr>
                          <a:endParaRPr lang="en-US" sz="1400" dirty="0" smtClean="0">
                            <a:solidFill>
                              <a:schemeClr val="tx1"/>
                            </a:solidFill>
                            <a:latin typeface="Eurostile"/>
                            <a:cs typeface="Eurostile"/>
                          </a:endParaRPr>
                        </a:p>
                        <a:p>
                          <a:pPr marL="0" lvl="1">
                            <a:defRPr/>
                          </a:pPr>
                          <a:r>
                            <a:rPr lang="en-US" sz="1400" dirty="0" smtClean="0">
                              <a:solidFill>
                                <a:schemeClr val="tx1"/>
                              </a:solidFill>
                              <a:latin typeface="Eurostile"/>
                              <a:cs typeface="Eurostile"/>
                            </a:rPr>
                            <a:t>1200 Templates: </a:t>
                          </a:r>
                          <a:r>
                            <a:rPr lang="fr-FR" sz="1400" dirty="0" smtClean="0">
                              <a:solidFill>
                                <a:schemeClr val="tx1"/>
                              </a:solidFill>
                              <a:latin typeface="Eurostile"/>
                              <a:cs typeface="Eurostile"/>
                            </a:rPr>
                            <a:t>20/80</a:t>
                          </a:r>
                        </a:p>
                        <a:p>
                          <a:pPr marL="0" lvl="1">
                            <a:defRPr/>
                          </a:pPr>
                          <a:r>
                            <a:rPr lang="fr-FR" sz="1400" dirty="0" smtClean="0">
                              <a:solidFill>
                                <a:schemeClr val="tx1"/>
                              </a:solidFill>
                              <a:latin typeface="Eurostile"/>
                              <a:cs typeface="Eurostile"/>
                              <a:sym typeface="Wingdings" pitchFamily="2" charset="2"/>
                            </a:rPr>
                            <a:t> </a:t>
                          </a:r>
                          <a:r>
                            <a:rPr lang="fr-FR" sz="1400" dirty="0" smtClean="0">
                              <a:solidFill>
                                <a:schemeClr val="tx1"/>
                              </a:solidFill>
                              <a:latin typeface="Eurostile"/>
                              <a:cs typeface="Eurostile"/>
                            </a:rPr>
                            <a:t>Nettoyage</a:t>
                          </a:r>
                          <a:endParaRPr lang="en-US" sz="1400" dirty="0" smtClean="0">
                            <a:solidFill>
                              <a:schemeClr val="tx1"/>
                            </a:solidFill>
                            <a:latin typeface="Eurostile"/>
                            <a:cs typeface="Eurostile"/>
                          </a:endParaRPr>
                        </a:p>
                        <a:p>
                          <a:pPr lvl="1" algn="ctr">
                            <a:defRPr/>
                          </a:pPr>
                          <a:endParaRPr lang="en-US" sz="1400" dirty="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67" name="Oval 66"/>
                      <a:cNvSpPr/>
                    </a:nvSpPr>
                    <a:spPr>
                      <a:xfrm>
                        <a:off x="1763688" y="3933056"/>
                        <a:ext cx="1584176" cy="1296144"/>
                      </a:xfrm>
                      <a:prstGeom prst="ellipse">
                        <a:avLst/>
                      </a:prstGeom>
                      <a:solidFill>
                        <a:srgbClr val="389BCF"/>
                      </a:solidFill>
                      <a:ln w="19050">
                        <a:solidFill>
                          <a:schemeClr val="bg1"/>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defTabSz="711200" fontAlgn="auto">
                            <a:lnSpc>
                              <a:spcPct val="90000"/>
                            </a:lnSpc>
                            <a:spcAft>
                              <a:spcPct val="35000"/>
                            </a:spcAft>
                            <a:defRPr/>
                          </a:pPr>
                          <a:r>
                            <a:rPr lang="fr-FR" sz="1600" dirty="0" smtClean="0">
                              <a:solidFill>
                                <a:schemeClr val="bg1"/>
                              </a:solidFill>
                              <a:latin typeface="Eurostile"/>
                              <a:cs typeface="Eurostile"/>
                            </a:rPr>
                            <a:t>1200 </a:t>
                          </a:r>
                          <a:r>
                            <a:rPr lang="fr-FR" sz="1400" dirty="0" smtClean="0">
                              <a:solidFill>
                                <a:schemeClr val="bg1"/>
                              </a:solidFill>
                              <a:latin typeface="Eurostile"/>
                              <a:cs typeface="Eurostile"/>
                            </a:rPr>
                            <a:t>Templates</a:t>
                          </a:r>
                          <a:endParaRPr lang="en-US" sz="1400" dirty="0">
                            <a:solidFill>
                              <a:schemeClr val="bg1"/>
                            </a:solidFill>
                            <a:latin typeface="Eurostile"/>
                            <a:cs typeface="Eurostile"/>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1" name="Rounded Rectangle 70"/>
                      <a:cNvSpPr/>
                    </a:nvSpPr>
                    <a:spPr>
                      <a:xfrm>
                        <a:off x="1403648" y="5085184"/>
                        <a:ext cx="2438076" cy="762438"/>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marL="55563" lvl="1" algn="ctr">
                            <a:defRPr/>
                          </a:pPr>
                          <a:r>
                            <a:rPr lang="fr-FR" sz="1400" dirty="0" smtClean="0">
                              <a:solidFill>
                                <a:schemeClr val="tx1"/>
                              </a:solidFill>
                              <a:latin typeface="Eurostile"/>
                              <a:cs typeface="Eurostile"/>
                            </a:rPr>
                            <a:t>ServiceNow aligné ITIL</a:t>
                          </a:r>
                        </a:p>
                        <a:p>
                          <a:pPr marL="55563" lvl="1" algn="ctr">
                            <a:defRPr/>
                          </a:pPr>
                          <a:r>
                            <a:rPr lang="fr-FR" sz="1400" dirty="0" smtClean="0">
                              <a:solidFill>
                                <a:schemeClr val="tx1"/>
                              </a:solidFill>
                              <a:latin typeface="Eurostile"/>
                              <a:cs typeface="Eurostile"/>
                              <a:sym typeface="Wingdings" pitchFamily="2" charset="2"/>
                            </a:rPr>
                            <a:t> Catégorisation</a:t>
                          </a:r>
                          <a:endParaRPr lang="en-US" sz="1400" dirty="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lc:lockedCanvas>
              </a:graphicData>
            </a:graphic>
          </wp:inline>
        </w:drawing>
      </w:r>
    </w:p>
    <w:p w:rsidR="00FE3397" w:rsidRPr="003F3FFD" w:rsidRDefault="00ED0711" w:rsidP="00FE3397">
      <w:pPr>
        <w:pStyle w:val="Subtitle"/>
        <w:rPr>
          <w:bCs/>
        </w:rPr>
      </w:pPr>
      <w:bookmarkStart w:id="96" w:name="_Toc429143861"/>
      <w:r w:rsidRPr="00ED0711">
        <w:t xml:space="preserve">Figure </w:t>
      </w:r>
      <w:r w:rsidR="00FE3397">
        <w:t>1</w:t>
      </w:r>
      <w:r w:rsidR="00252866">
        <w:t>9</w:t>
      </w:r>
      <w:r w:rsidRPr="00ED0711">
        <w:t xml:space="preserve"> :</w:t>
      </w:r>
      <w:r w:rsidR="00FE3397">
        <w:t xml:space="preserve"> Le catalogue de services : Easytrack et sa problématique</w:t>
      </w:r>
      <w:bookmarkEnd w:id="96"/>
    </w:p>
    <w:p w:rsidR="00FE3397" w:rsidRDefault="00FE3397" w:rsidP="00350E31">
      <w:pPr>
        <w:jc w:val="both"/>
        <w:rPr>
          <w:u w:val="single"/>
        </w:rPr>
      </w:pPr>
      <w:r w:rsidRPr="00FE3397">
        <w:rPr>
          <w:u w:val="single"/>
        </w:rPr>
        <w:lastRenderedPageBreak/>
        <w:t>Mes actions</w:t>
      </w:r>
    </w:p>
    <w:p w:rsidR="00FE3397" w:rsidRDefault="00FE3397" w:rsidP="00FE3397">
      <w:pPr>
        <w:jc w:val="center"/>
        <w:rPr>
          <w:u w:val="single"/>
        </w:rPr>
      </w:pPr>
      <w:r w:rsidRPr="00FE3397">
        <w:rPr>
          <w:noProof/>
          <w:u w:val="single"/>
          <w:lang w:val="en-US"/>
        </w:rPr>
        <w:drawing>
          <wp:inline distT="0" distB="0" distL="0" distR="0">
            <wp:extent cx="1413510" cy="2270760"/>
            <wp:effectExtent l="19050" t="0" r="0" b="0"/>
            <wp:docPr id="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48272" cy="3304376"/>
                      <a:chOff x="5724128" y="2204864"/>
                      <a:chExt cx="2448272" cy="3304376"/>
                    </a:xfrm>
                  </a:grpSpPr>
                  <a:sp>
                    <a:nvSpPr>
                      <a:cNvPr id="27" name="Rounded Rectangle 26"/>
                      <a:cNvSpPr/>
                    </a:nvSpPr>
                    <a:spPr>
                      <a:xfrm>
                        <a:off x="5724128" y="4869160"/>
                        <a:ext cx="2448272" cy="640080"/>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lvl="1">
                            <a:defRPr/>
                          </a:pPr>
                          <a:endParaRPr lang="en-US" sz="1400" dirty="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grpSp>
                    <a:nvGrpSpPr>
                      <a:cNvPr id="41" name="Group 40"/>
                      <a:cNvGrpSpPr/>
                    </a:nvGrpSpPr>
                    <a:grpSpPr>
                      <a:xfrm>
                        <a:off x="5796136" y="2204864"/>
                        <a:ext cx="2256051" cy="957064"/>
                        <a:chOff x="5436096" y="1412776"/>
                        <a:chExt cx="2256051" cy="957064"/>
                      </a:xfrm>
                    </a:grpSpPr>
                    <a:grpSp>
                      <a:nvGrpSpPr>
                        <a:cNvPr id="4" name="Group 53"/>
                        <a:cNvGrpSpPr/>
                      </a:nvGrpSpPr>
                      <a:grpSpPr>
                        <a:xfrm>
                          <a:off x="5436096" y="1412776"/>
                          <a:ext cx="2256051" cy="673210"/>
                          <a:chOff x="105006" y="624687"/>
                          <a:chExt cx="1234864" cy="673210"/>
                        </a:xfrm>
                        <a:noFill/>
                      </a:grpSpPr>
                      <a:sp>
                        <a:nvSpPr>
                          <a:cNvPr id="48" name="Rounded Rectangle 47"/>
                          <a:cNvSpPr/>
                        </a:nvSpPr>
                        <a:spPr>
                          <a:xfrm>
                            <a:off x="105006" y="624687"/>
                            <a:ext cx="1234864" cy="673210"/>
                          </a:xfrm>
                          <a:prstGeom prst="roundRect">
                            <a:avLst>
                              <a:gd name="adj" fmla="val 10000"/>
                            </a:avLst>
                          </a:prstGeom>
                          <a:grpFill/>
                          <a:ln>
                            <a:solidFill>
                              <a:srgbClr val="389BCF"/>
                            </a:solidFill>
                          </a:ln>
                        </a:spPr>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55" name="Rounded Rectangle 4"/>
                          <a:cNvSpPr/>
                        </a:nvSpPr>
                        <a:spPr>
                          <a:xfrm>
                            <a:off x="105006" y="644405"/>
                            <a:ext cx="1215146" cy="617900"/>
                          </a:xfrm>
                          <a:prstGeom prst="rect">
                            <a:avLst/>
                          </a:prstGeom>
                          <a:grpFill/>
                          <a:ln>
                            <a:solidFill>
                              <a:srgbClr val="389BCF"/>
                            </a:solidFill>
                          </a:ln>
                        </a:spPr>
                        <a:txSp>
                          <a:txBody>
                            <a:bodyPr lIns="20320" tIns="20320" rIns="20320" bIns="20320" spcCol="1270"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algn="ctr" defTabSz="711200" fontAlgn="auto">
                                <a:lnSpc>
                                  <a:spcPct val="90000"/>
                                </a:lnSpc>
                                <a:spcAft>
                                  <a:spcPct val="35000"/>
                                </a:spcAft>
                                <a:defRPr/>
                              </a:pPr>
                              <a:r>
                                <a:rPr lang="fr-FR" sz="1600" dirty="0" smtClean="0">
                                  <a:solidFill>
                                    <a:schemeClr val="tx1"/>
                                  </a:solidFill>
                                  <a:latin typeface="Eurostile"/>
                                  <a:cs typeface="Eurostile"/>
                                </a:rPr>
                                <a:t>Actions</a:t>
                              </a:r>
                              <a:endParaRPr lang="en-US" sz="1600" dirty="0">
                                <a:solidFill>
                                  <a:schemeClr val="tx1"/>
                                </a:solidFill>
                                <a:latin typeface="Eurostile"/>
                                <a:cs typeface="Eurostile"/>
                              </a:endParaRPr>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grpSp>
                    <a:sp>
                      <a:nvSpPr>
                        <a:cNvPr id="47" name="Isosceles Triangle 46"/>
                        <a:cNvSpPr/>
                      </a:nvSpPr>
                      <a:spPr bwMode="auto">
                        <a:xfrm rot="10800000">
                          <a:off x="6012160" y="1988840"/>
                          <a:ext cx="1066800" cy="381000"/>
                        </a:xfrm>
                        <a:prstGeom prst="triangle">
                          <a:avLst/>
                        </a:prstGeom>
                        <a:solidFill>
                          <a:srgbClr val="389BCF"/>
                        </a:solidFill>
                        <a:ln w="9525" cap="flat" cmpd="sng" algn="ctr">
                          <a:noFill/>
                          <a:prstDash val="solid"/>
                          <a:round/>
                          <a:headEnd type="none" w="med" len="med"/>
                          <a:tailEnd type="none" w="med" len="med"/>
                        </a:ln>
                        <a:effectLst/>
                      </a:spPr>
                      <a:txSp>
                        <a:txBody>
                          <a:bodyPr wrap="none" lIns="0" tIns="0" rIns="0" bIns="0" anchor="ct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fontAlgn="auto">
                              <a:spcBef>
                                <a:spcPts val="0"/>
                              </a:spcBef>
                              <a:spcAft>
                                <a:spcPts val="0"/>
                              </a:spcAft>
                              <a:defRPr/>
                            </a:pPr>
                            <a:endParaRPr lang="en-US" sz="1200" b="1" dirty="0">
                              <a:latin typeface="Eurostile"/>
                              <a:cs typeface="Eurostile"/>
                            </a:endParaRPr>
                          </a:p>
                        </a:txBody>
                        <a:useSpRect/>
                      </a:txSp>
                    </a:sp>
                  </a:grpSp>
                  <a:sp>
                    <a:nvSpPr>
                      <a:cNvPr id="61" name="Rounded Rectangle 60"/>
                      <a:cNvSpPr/>
                    </a:nvSpPr>
                    <a:spPr>
                      <a:xfrm>
                        <a:off x="5724128" y="4077072"/>
                        <a:ext cx="2448272" cy="640080"/>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lvl="1">
                            <a:defRPr/>
                          </a:pPr>
                          <a:r>
                            <a:rPr lang="fr-FR" sz="1400" dirty="0" smtClean="0">
                              <a:solidFill>
                                <a:schemeClr val="tx1"/>
                              </a:solidFill>
                              <a:latin typeface="Eurostile"/>
                              <a:cs typeface="Eurostile"/>
                            </a:rPr>
                            <a:t>Organisation de points réguliers</a:t>
                          </a:r>
                          <a:endParaRPr lang="en-US" sz="1400" dirty="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63" name="Rounded Rectangle 62"/>
                      <a:cNvSpPr/>
                    </a:nvSpPr>
                    <a:spPr>
                      <a:xfrm>
                        <a:off x="5724128" y="3356992"/>
                        <a:ext cx="2448272" cy="640080"/>
                      </a:xfrm>
                      <a:prstGeom prst="roundRect">
                        <a:avLst>
                          <a:gd name="adj" fmla="val 10000"/>
                        </a:avLst>
                      </a:prstGeom>
                      <a:noFill/>
                      <a:ln>
                        <a:solidFill>
                          <a:srgbClr val="389BCF"/>
                        </a:solidFill>
                      </a:ln>
                    </a:spPr>
                    <a:txSp>
                      <a:txBody>
                        <a:bodyPr anchor="ctr"/>
                        <a:lstStyle>
                          <a:defPPr>
                            <a:defRPr lang="fr-FR"/>
                          </a:defPPr>
                          <a:lvl1pPr marL="0" algn="l" defTabSz="914400" rtl="0" eaLnBrk="1" latinLnBrk="0" hangingPunct="1">
                            <a:defRPr sz="1800" kern="1200">
                              <a:solidFill>
                                <a:schemeClr val="dk1">
                                  <a:hueOff val="0"/>
                                  <a:satOff val="0"/>
                                  <a:lumOff val="0"/>
                                  <a:alphaOff val="0"/>
                                </a:schemeClr>
                              </a:solidFill>
                              <a:latin typeface="+mn-lt"/>
                              <a:ea typeface="+mn-ea"/>
                              <a:cs typeface="+mn-cs"/>
                            </a:defRPr>
                          </a:lvl1pPr>
                          <a:lvl2pPr marL="457200" algn="l" defTabSz="914400" rtl="0" eaLnBrk="1" latinLnBrk="0" hangingPunct="1">
                            <a:defRPr sz="1800" kern="1200">
                              <a:solidFill>
                                <a:schemeClr val="dk1">
                                  <a:hueOff val="0"/>
                                  <a:satOff val="0"/>
                                  <a:lumOff val="0"/>
                                  <a:alphaOff val="0"/>
                                </a:schemeClr>
                              </a:solidFill>
                              <a:latin typeface="+mn-lt"/>
                              <a:ea typeface="+mn-ea"/>
                              <a:cs typeface="+mn-cs"/>
                            </a:defRPr>
                          </a:lvl2pPr>
                          <a:lvl3pPr marL="914400" algn="l" defTabSz="914400" rtl="0" eaLnBrk="1" latinLnBrk="0" hangingPunct="1">
                            <a:defRPr sz="1800" kern="1200">
                              <a:solidFill>
                                <a:schemeClr val="dk1">
                                  <a:hueOff val="0"/>
                                  <a:satOff val="0"/>
                                  <a:lumOff val="0"/>
                                  <a:alphaOff val="0"/>
                                </a:schemeClr>
                              </a:solidFill>
                              <a:latin typeface="+mn-lt"/>
                              <a:ea typeface="+mn-ea"/>
                              <a:cs typeface="+mn-cs"/>
                            </a:defRPr>
                          </a:lvl3pPr>
                          <a:lvl4pPr marL="1371600" algn="l" defTabSz="914400" rtl="0" eaLnBrk="1" latinLnBrk="0" hangingPunct="1">
                            <a:defRPr sz="1800" kern="1200">
                              <a:solidFill>
                                <a:schemeClr val="dk1">
                                  <a:hueOff val="0"/>
                                  <a:satOff val="0"/>
                                  <a:lumOff val="0"/>
                                  <a:alphaOff val="0"/>
                                </a:schemeClr>
                              </a:solidFill>
                              <a:latin typeface="+mn-lt"/>
                              <a:ea typeface="+mn-ea"/>
                              <a:cs typeface="+mn-cs"/>
                            </a:defRPr>
                          </a:lvl4pPr>
                          <a:lvl5pPr marL="1828800" algn="l" defTabSz="914400" rtl="0" eaLnBrk="1" latinLnBrk="0" hangingPunct="1">
                            <a:defRPr sz="1800" kern="1200">
                              <a:solidFill>
                                <a:schemeClr val="dk1">
                                  <a:hueOff val="0"/>
                                  <a:satOff val="0"/>
                                  <a:lumOff val="0"/>
                                  <a:alphaOff val="0"/>
                                </a:schemeClr>
                              </a:solidFill>
                              <a:latin typeface="+mn-lt"/>
                              <a:ea typeface="+mn-ea"/>
                              <a:cs typeface="+mn-cs"/>
                            </a:defRPr>
                          </a:lvl5pPr>
                          <a:lvl6pPr marL="2286000" algn="l" defTabSz="914400" rtl="0" eaLnBrk="1" latinLnBrk="0" hangingPunct="1">
                            <a:defRPr sz="1800" kern="1200">
                              <a:solidFill>
                                <a:schemeClr val="dk1">
                                  <a:hueOff val="0"/>
                                  <a:satOff val="0"/>
                                  <a:lumOff val="0"/>
                                  <a:alphaOff val="0"/>
                                </a:schemeClr>
                              </a:solidFill>
                              <a:latin typeface="+mn-lt"/>
                              <a:ea typeface="+mn-ea"/>
                              <a:cs typeface="+mn-cs"/>
                            </a:defRPr>
                          </a:lvl6pPr>
                          <a:lvl7pPr marL="2743200" algn="l" defTabSz="914400" rtl="0" eaLnBrk="1" latinLnBrk="0" hangingPunct="1">
                            <a:defRPr sz="1800" kern="1200">
                              <a:solidFill>
                                <a:schemeClr val="dk1">
                                  <a:hueOff val="0"/>
                                  <a:satOff val="0"/>
                                  <a:lumOff val="0"/>
                                  <a:alphaOff val="0"/>
                                </a:schemeClr>
                              </a:solidFill>
                              <a:latin typeface="+mn-lt"/>
                              <a:ea typeface="+mn-ea"/>
                              <a:cs typeface="+mn-cs"/>
                            </a:defRPr>
                          </a:lvl7pPr>
                          <a:lvl8pPr marL="3200400" algn="l" defTabSz="914400" rtl="0" eaLnBrk="1" latinLnBrk="0" hangingPunct="1">
                            <a:defRPr sz="1800" kern="1200">
                              <a:solidFill>
                                <a:schemeClr val="dk1">
                                  <a:hueOff val="0"/>
                                  <a:satOff val="0"/>
                                  <a:lumOff val="0"/>
                                  <a:alphaOff val="0"/>
                                </a:schemeClr>
                              </a:solidFill>
                              <a:latin typeface="+mn-lt"/>
                              <a:ea typeface="+mn-ea"/>
                              <a:cs typeface="+mn-cs"/>
                            </a:defRPr>
                          </a:lvl8pPr>
                          <a:lvl9pPr marL="3657600" algn="l" defTabSz="914400" rtl="0" eaLnBrk="1" latinLnBrk="0" hangingPunct="1">
                            <a:defRPr sz="1800" kern="1200">
                              <a:solidFill>
                                <a:schemeClr val="dk1">
                                  <a:hueOff val="0"/>
                                  <a:satOff val="0"/>
                                  <a:lumOff val="0"/>
                                  <a:alphaOff val="0"/>
                                </a:schemeClr>
                              </a:solidFill>
                              <a:latin typeface="+mn-lt"/>
                              <a:ea typeface="+mn-ea"/>
                              <a:cs typeface="+mn-cs"/>
                            </a:defRPr>
                          </a:lvl9pPr>
                        </a:lstStyle>
                        <a:p>
                          <a:pPr lvl="1">
                            <a:defRPr/>
                          </a:pPr>
                          <a:r>
                            <a:rPr lang="en-US" sz="1400" dirty="0" smtClean="0">
                              <a:solidFill>
                                <a:schemeClr val="tx1"/>
                              </a:solidFill>
                              <a:latin typeface="Eurostile"/>
                              <a:cs typeface="Eurostile"/>
                            </a:rPr>
                            <a:t>Identification des contacts</a:t>
                          </a:r>
                          <a:endParaRPr lang="en-US" sz="1400" dirty="0">
                            <a:solidFill>
                              <a:schemeClr val="tx1"/>
                            </a:solidFill>
                            <a:latin typeface="Eurostile"/>
                            <a:cs typeface="Eurostile"/>
                          </a:endParaRPr>
                        </a:p>
                      </a:txBody>
                      <a:useSpRect/>
                    </a:txSp>
                    <a:style>
                      <a:lnRef idx="2">
                        <a:schemeClr val="accent1">
                          <a:alpha val="90000"/>
                          <a:tint val="40000"/>
                          <a:hueOff val="0"/>
                          <a:satOff val="0"/>
                          <a:lumOff val="0"/>
                          <a:alphaOff val="0"/>
                        </a:schemeClr>
                      </a:lnRef>
                      <a:fillRef idx="1">
                        <a:schemeClr val="accent1">
                          <a:alpha val="90000"/>
                          <a:tint val="40000"/>
                          <a:hueOff val="0"/>
                          <a:satOff val="0"/>
                          <a:lumOff val="0"/>
                          <a:alphaOff val="0"/>
                        </a:schemeClr>
                      </a:fillRef>
                      <a:effectRef idx="0">
                        <a:schemeClr val="accent1">
                          <a:alpha val="90000"/>
                          <a:tint val="40000"/>
                          <a:hueOff val="0"/>
                          <a:satOff val="0"/>
                          <a:lumOff val="0"/>
                          <a:alphaOff val="0"/>
                        </a:schemeClr>
                      </a:effectRef>
                      <a:fontRef idx="minor">
                        <a:schemeClr val="dk1">
                          <a:hueOff val="0"/>
                          <a:satOff val="0"/>
                          <a:lumOff val="0"/>
                          <a:alphaOff val="0"/>
                        </a:schemeClr>
                      </a:fontRef>
                    </a:style>
                  </a:sp>
                  <a:sp>
                    <a:nvSpPr>
                      <a:cNvPr id="72" name="Rectangle 71"/>
                      <a:cNvSpPr/>
                    </a:nvSpPr>
                    <a:spPr>
                      <a:xfrm>
                        <a:off x="5796136" y="4941168"/>
                        <a:ext cx="2286000" cy="523220"/>
                      </a:xfrm>
                      <a:prstGeom prst="rect">
                        <a:avLst/>
                      </a:prstGeom>
                    </a:spPr>
                    <a:txSp>
                      <a:txBody>
                        <a:bodyPr>
                          <a:spAutoFit/>
                        </a:bodyPr>
                        <a:lstStyle>
                          <a:defPPr>
                            <a:defRPr lang="fr-FR"/>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1">
                            <a:defRPr/>
                          </a:pPr>
                          <a:r>
                            <a:rPr lang="fr-FR" sz="1400" dirty="0" smtClean="0">
                              <a:solidFill>
                                <a:srgbClr val="000000"/>
                              </a:solidFill>
                              <a:latin typeface="Eurostile"/>
                              <a:cs typeface="Eurostile"/>
                            </a:rPr>
                            <a:t>Sessions de         formations</a:t>
                          </a:r>
                          <a:endParaRPr lang="en-US" sz="1400" dirty="0">
                            <a:solidFill>
                              <a:srgbClr val="000000"/>
                            </a:solidFill>
                            <a:latin typeface="Eurostile"/>
                            <a:cs typeface="Eurostile"/>
                          </a:endParaRPr>
                        </a:p>
                      </a:txBody>
                      <a:useSpRect/>
                    </a:txSp>
                  </a:sp>
                </lc:lockedCanvas>
              </a:graphicData>
            </a:graphic>
          </wp:inline>
        </w:drawing>
      </w:r>
    </w:p>
    <w:p w:rsidR="00FE3397" w:rsidRPr="003F3FFD" w:rsidRDefault="00ED0711" w:rsidP="00FE3397">
      <w:pPr>
        <w:pStyle w:val="Subtitle"/>
        <w:rPr>
          <w:bCs/>
        </w:rPr>
      </w:pPr>
      <w:bookmarkStart w:id="97" w:name="_Toc429143862"/>
      <w:r w:rsidRPr="00ED0711">
        <w:t xml:space="preserve">Figure </w:t>
      </w:r>
      <w:r w:rsidR="00252866">
        <w:t>20</w:t>
      </w:r>
      <w:r w:rsidRPr="00ED0711">
        <w:t xml:space="preserve"> :</w:t>
      </w:r>
      <w:r w:rsidR="00FE3397">
        <w:t xml:space="preserve"> Mes actions</w:t>
      </w:r>
      <w:bookmarkEnd w:id="97"/>
    </w:p>
    <w:p w:rsidR="00FE3397" w:rsidRDefault="00FE3397" w:rsidP="00150FC4">
      <w:pPr>
        <w:jc w:val="both"/>
      </w:pPr>
      <w:r>
        <w:t>Nous avons réalisé une étude sur l’utilisation des 1200 templates.</w:t>
      </w:r>
    </w:p>
    <w:p w:rsidR="00150FC4" w:rsidRPr="0031182A" w:rsidRDefault="00FE3397" w:rsidP="00150FC4">
      <w:pPr>
        <w:jc w:val="both"/>
      </w:pPr>
      <w:r>
        <w:t>I</w:t>
      </w:r>
      <w:r w:rsidR="00150FC4" w:rsidRPr="0031182A">
        <w:t>l s’est avéré que</w:t>
      </w:r>
      <w:r>
        <w:t xml:space="preserve"> seulement</w:t>
      </w:r>
      <w:r w:rsidR="00150FC4" w:rsidRPr="0031182A">
        <w:t xml:space="preserve"> 20% de</w:t>
      </w:r>
      <w:r>
        <w:t>s</w:t>
      </w:r>
      <w:r w:rsidR="00150FC4" w:rsidRPr="0031182A">
        <w:t xml:space="preserve"> </w:t>
      </w:r>
      <w:r>
        <w:t>templates</w:t>
      </w:r>
      <w:r w:rsidR="00150FC4" w:rsidRPr="0031182A">
        <w:t xml:space="preserve"> représentaient </w:t>
      </w:r>
      <w:r>
        <w:t xml:space="preserve">à eux seuls </w:t>
      </w:r>
      <w:r w:rsidR="00150FC4" w:rsidRPr="0031182A">
        <w:t xml:space="preserve">80% </w:t>
      </w:r>
      <w:r>
        <w:t xml:space="preserve">de l’utilisation globale du catalogue. </w:t>
      </w:r>
      <w:r w:rsidR="00150FC4" w:rsidRPr="0031182A">
        <w:t>Autrement dit, il est possible d’effectuer un n</w:t>
      </w:r>
      <w:r>
        <w:t>ettoyage sur l’ensemble de ces t</w:t>
      </w:r>
      <w:r w:rsidR="00150FC4" w:rsidRPr="0031182A">
        <w:t>emplates et</w:t>
      </w:r>
      <w:r>
        <w:t xml:space="preserve"> ne recréer</w:t>
      </w:r>
      <w:r w:rsidR="00150FC4" w:rsidRPr="0031182A">
        <w:t xml:space="preserve"> </w:t>
      </w:r>
      <w:r>
        <w:t>que les plus importants et utiles. Cela permettrait aux équipes de gagner beaucoup de temps puisqu’environ 10 équipes se partageront alors la création d’environ 300 templates, en comptant entre 10 minutes et 30 minutes par création.</w:t>
      </w:r>
    </w:p>
    <w:p w:rsidR="00150FC4" w:rsidRDefault="00FE3397" w:rsidP="00150FC4">
      <w:pPr>
        <w:jc w:val="both"/>
      </w:pPr>
      <w:r>
        <w:t xml:space="preserve">Ensuite, avec mes contacts sur ce projet (je travaillais avec environ 15 personnes), </w:t>
      </w:r>
      <w:r w:rsidR="00150FC4" w:rsidRPr="0031182A">
        <w:t xml:space="preserve">nous avons mis en place des points réguliers </w:t>
      </w:r>
      <w:r>
        <w:t xml:space="preserve">pour les former sur la création de templates dans le nouvel outil et pour les aider dans la catégorisation à faire pour suivre les process ITIL. </w:t>
      </w:r>
      <w:r w:rsidR="00150FC4" w:rsidRPr="0031182A">
        <w:t xml:space="preserve"> </w:t>
      </w:r>
    </w:p>
    <w:p w:rsidR="00FE3397" w:rsidRDefault="003E7F07" w:rsidP="00924BC6">
      <w:pPr>
        <w:jc w:val="center"/>
      </w:pPr>
      <w:r>
        <w:rPr>
          <w:noProof/>
          <w:lang w:val="en-US"/>
        </w:rPr>
        <w:drawing>
          <wp:inline distT="0" distB="0" distL="0" distR="0">
            <wp:extent cx="5581650" cy="361513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5581650" cy="3615135"/>
                    </a:xfrm>
                    <a:prstGeom prst="rect">
                      <a:avLst/>
                    </a:prstGeom>
                    <a:noFill/>
                    <a:ln w="9525">
                      <a:noFill/>
                      <a:miter lim="800000"/>
                      <a:headEnd/>
                      <a:tailEnd/>
                    </a:ln>
                  </pic:spPr>
                </pic:pic>
              </a:graphicData>
            </a:graphic>
          </wp:inline>
        </w:drawing>
      </w:r>
    </w:p>
    <w:p w:rsidR="00252866" w:rsidRDefault="00252866" w:rsidP="00252866">
      <w:pPr>
        <w:pStyle w:val="Subtitle"/>
        <w:rPr>
          <w:rFonts w:eastAsia="Calibri"/>
        </w:rPr>
      </w:pPr>
      <w:bookmarkStart w:id="98" w:name="_Toc429143863"/>
      <w:r>
        <w:rPr>
          <w:rFonts w:eastAsia="Calibri"/>
        </w:rPr>
        <w:t>Figure 21</w:t>
      </w:r>
      <w:r w:rsidRPr="00ED0711">
        <w:rPr>
          <w:rFonts w:eastAsia="Calibri"/>
        </w:rPr>
        <w:t xml:space="preserve">: </w:t>
      </w:r>
      <w:r>
        <w:rPr>
          <w:rFonts w:eastAsia="Calibri"/>
        </w:rPr>
        <w:t xml:space="preserve">Vue du nouveau catalogue de </w:t>
      </w:r>
      <w:proofErr w:type="spellStart"/>
      <w:r>
        <w:rPr>
          <w:rFonts w:eastAsia="Calibri"/>
        </w:rPr>
        <w:t>ServiceNow</w:t>
      </w:r>
      <w:bookmarkEnd w:id="98"/>
      <w:proofErr w:type="spellEnd"/>
    </w:p>
    <w:p w:rsidR="003E7F07" w:rsidRDefault="003E7F07" w:rsidP="00924BC6">
      <w:pPr>
        <w:jc w:val="center"/>
      </w:pPr>
      <w:r>
        <w:rPr>
          <w:noProof/>
          <w:lang w:val="en-US"/>
        </w:rPr>
        <w:lastRenderedPageBreak/>
        <w:drawing>
          <wp:inline distT="0" distB="0" distL="0" distR="0">
            <wp:extent cx="4697730" cy="3280954"/>
            <wp:effectExtent l="19050" t="0" r="762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700839" cy="3283125"/>
                    </a:xfrm>
                    <a:prstGeom prst="rect">
                      <a:avLst/>
                    </a:prstGeom>
                    <a:noFill/>
                    <a:ln w="9525">
                      <a:noFill/>
                      <a:miter lim="800000"/>
                      <a:headEnd/>
                      <a:tailEnd/>
                    </a:ln>
                  </pic:spPr>
                </pic:pic>
              </a:graphicData>
            </a:graphic>
          </wp:inline>
        </w:drawing>
      </w:r>
    </w:p>
    <w:p w:rsidR="00252866" w:rsidRDefault="00252866" w:rsidP="00252866">
      <w:pPr>
        <w:pStyle w:val="Subtitle"/>
        <w:rPr>
          <w:rFonts w:eastAsia="Calibri"/>
        </w:rPr>
      </w:pPr>
      <w:bookmarkStart w:id="99" w:name="_Toc429143864"/>
      <w:r w:rsidRPr="00ED0711">
        <w:rPr>
          <w:rFonts w:eastAsia="Calibri"/>
        </w:rPr>
        <w:t>Figure</w:t>
      </w:r>
      <w:r>
        <w:rPr>
          <w:rFonts w:eastAsia="Calibri"/>
        </w:rPr>
        <w:t xml:space="preserve"> 22</w:t>
      </w:r>
      <w:r w:rsidRPr="00ED0711">
        <w:rPr>
          <w:rFonts w:eastAsia="Calibri"/>
        </w:rPr>
        <w:t xml:space="preserve">: </w:t>
      </w:r>
      <w:r>
        <w:rPr>
          <w:rFonts w:eastAsia="Calibri"/>
        </w:rPr>
        <w:t xml:space="preserve">Première page pour la création d’un </w:t>
      </w:r>
      <w:proofErr w:type="spellStart"/>
      <w:r>
        <w:rPr>
          <w:rFonts w:eastAsia="Calibri"/>
        </w:rPr>
        <w:t>template</w:t>
      </w:r>
      <w:proofErr w:type="spellEnd"/>
      <w:r>
        <w:rPr>
          <w:rFonts w:eastAsia="Calibri"/>
        </w:rPr>
        <w:t xml:space="preserve"> dans Service </w:t>
      </w:r>
      <w:proofErr w:type="spellStart"/>
      <w:r>
        <w:rPr>
          <w:rFonts w:eastAsia="Calibri"/>
        </w:rPr>
        <w:t>Now</w:t>
      </w:r>
      <w:bookmarkEnd w:id="99"/>
      <w:proofErr w:type="spellEnd"/>
    </w:p>
    <w:p w:rsidR="001F2D5E" w:rsidRDefault="001F2D5E" w:rsidP="00150FC4">
      <w:pPr>
        <w:jc w:val="both"/>
      </w:pPr>
    </w:p>
    <w:p w:rsidR="00FE3397" w:rsidRPr="001F2D5E" w:rsidRDefault="00FE3397" w:rsidP="00150FC4">
      <w:pPr>
        <w:jc w:val="both"/>
        <w:rPr>
          <w:b/>
        </w:rPr>
      </w:pPr>
      <w:r w:rsidRPr="001F2D5E">
        <w:rPr>
          <w:b/>
        </w:rPr>
        <w:t>A ce jour, les templates sont toujours en cours de création dans le nouvel outil.</w:t>
      </w:r>
    </w:p>
    <w:p w:rsidR="00BB38A5" w:rsidRDefault="00BB38A5" w:rsidP="00BB38A5">
      <w:pPr>
        <w:rPr>
          <w:b/>
        </w:rPr>
      </w:pPr>
    </w:p>
    <w:p w:rsidR="00BB38A5" w:rsidRDefault="00BB38A5" w:rsidP="00BB38A5">
      <w:pPr>
        <w:rPr>
          <w:b/>
        </w:rPr>
      </w:pPr>
    </w:p>
    <w:p w:rsidR="00BB38A5" w:rsidRDefault="00BB38A5">
      <w:pPr>
        <w:spacing w:before="0" w:after="200"/>
        <w:rPr>
          <w:b/>
        </w:rPr>
      </w:pPr>
      <w:r>
        <w:rPr>
          <w:b/>
        </w:rPr>
        <w:br w:type="page"/>
      </w:r>
    </w:p>
    <w:p w:rsidR="00BB38A5" w:rsidRDefault="00BB38A5" w:rsidP="00BB38A5">
      <w:pPr>
        <w:pStyle w:val="Title"/>
      </w:pPr>
      <w:bookmarkStart w:id="100" w:name="_Toc429144112"/>
      <w:r>
        <w:lastRenderedPageBreak/>
        <w:t>CONCLUSION</w:t>
      </w:r>
      <w:bookmarkEnd w:id="100"/>
    </w:p>
    <w:p w:rsidR="00DA7741" w:rsidRPr="00B33CD0" w:rsidRDefault="00DA7741" w:rsidP="00DA7741">
      <w:pPr>
        <w:spacing w:line="240" w:lineRule="auto"/>
        <w:jc w:val="both"/>
      </w:pPr>
      <w:bookmarkStart w:id="101" w:name="_Toc302879783"/>
      <w:bookmarkStart w:id="102" w:name="_Toc302884262"/>
      <w:bookmarkStart w:id="103" w:name="_Toc302884265"/>
      <w:r w:rsidRPr="00B33CD0">
        <w:t>Ces 6 mois de stage au sein de la SOCIETE GENERALE m’ont beaucoup apporté tant sur le plan humain que sur le plan professionnel.</w:t>
      </w:r>
      <w:bookmarkEnd w:id="101"/>
      <w:bookmarkEnd w:id="102"/>
    </w:p>
    <w:p w:rsidR="00DA7741" w:rsidRPr="00B33CD0" w:rsidRDefault="00DA7741" w:rsidP="00DA7741">
      <w:pPr>
        <w:spacing w:line="240" w:lineRule="auto"/>
        <w:jc w:val="both"/>
      </w:pPr>
      <w:r w:rsidRPr="00B33CD0">
        <w:t>Les difficultés que j’ai rencontrées au cours de mon stage et qui m’ont retardé</w:t>
      </w:r>
      <w:r w:rsidR="006437BB">
        <w:t>e</w:t>
      </w:r>
      <w:r w:rsidRPr="00B33CD0">
        <w:t xml:space="preserve"> dans la prise de mes fonctions ont été lié</w:t>
      </w:r>
      <w:r w:rsidR="006437BB">
        <w:t>es</w:t>
      </w:r>
      <w:r w:rsidRPr="00B33CD0">
        <w:t xml:space="preserve"> principalement à la </w:t>
      </w:r>
      <w:r w:rsidR="006437BB" w:rsidRPr="00B33CD0">
        <w:t>complexité</w:t>
      </w:r>
      <w:r w:rsidRPr="00B33CD0">
        <w:t xml:space="preserve"> des termes employé</w:t>
      </w:r>
      <w:r w:rsidR="006437BB">
        <w:t>s</w:t>
      </w:r>
      <w:r w:rsidRPr="00B33CD0">
        <w:t xml:space="preserve"> par la SOCIETE GENERALE</w:t>
      </w:r>
      <w:r w:rsidR="006437BB">
        <w:t>. En effet</w:t>
      </w:r>
      <w:r w:rsidRPr="00B33CD0">
        <w:t xml:space="preserve">, cette dernière ayant son propre vocabulaire, l’absence de documentation pour détailler ces termes </w:t>
      </w:r>
      <w:r w:rsidR="006437BB">
        <w:t>n’aide</w:t>
      </w:r>
      <w:r w:rsidRPr="00B33CD0">
        <w:t xml:space="preserve"> pas à une rapide intégration. Par ailleurs, le groupe ayant plusieurs divisions métiers, il m’a fallu du temps pour assimiler les activités réalisé</w:t>
      </w:r>
      <w:r w:rsidR="006437BB">
        <w:t>e</w:t>
      </w:r>
      <w:r w:rsidRPr="00B33CD0">
        <w:t>s par les différentes entités de l’organisation.</w:t>
      </w:r>
    </w:p>
    <w:p w:rsidR="00DA7741" w:rsidRPr="00B33CD0" w:rsidRDefault="00DA7741" w:rsidP="00DA7741">
      <w:pPr>
        <w:spacing w:line="240" w:lineRule="auto"/>
        <w:jc w:val="both"/>
      </w:pPr>
      <w:r w:rsidRPr="00B33CD0">
        <w:t xml:space="preserve">Concernant le projet du déploiement de </w:t>
      </w:r>
      <w:proofErr w:type="spellStart"/>
      <w:r w:rsidRPr="00B33CD0">
        <w:t>ServiceNow</w:t>
      </w:r>
      <w:proofErr w:type="spellEnd"/>
      <w:r w:rsidRPr="00B33CD0">
        <w:t>, un projet à étendue internationale avec plusieurs composantes à mettre en place, il m’a été difficile de comprendre d’une part le contexte global de ce projet (étant arrivée au cours de sa réalisation) et d’autres part,</w:t>
      </w:r>
      <w:r w:rsidR="006437BB">
        <w:t xml:space="preserve"> d’</w:t>
      </w:r>
      <w:r w:rsidRPr="00B33CD0">
        <w:t xml:space="preserve">identifier tous les acteurs du projet. </w:t>
      </w:r>
    </w:p>
    <w:p w:rsidR="00DA7741" w:rsidRPr="00B33CD0" w:rsidRDefault="00DA7741" w:rsidP="00DA7741">
      <w:pPr>
        <w:spacing w:line="240" w:lineRule="auto"/>
        <w:jc w:val="both"/>
      </w:pPr>
      <w:r w:rsidRPr="00B33CD0">
        <w:t>J’ai aussi fait face à des imprévus et des contraintes liés à la gestion de projet, à cause des coupes budgétaires affecté</w:t>
      </w:r>
      <w:r w:rsidR="006437BB">
        <w:t>es</w:t>
      </w:r>
      <w:r w:rsidRPr="00B33CD0">
        <w:t xml:space="preserve"> à ce dernier et </w:t>
      </w:r>
      <w:r w:rsidR="006437BB">
        <w:t xml:space="preserve">qui </w:t>
      </w:r>
      <w:r w:rsidRPr="00B33CD0">
        <w:t xml:space="preserve">ont eu pour conséquences </w:t>
      </w:r>
      <w:r w:rsidR="006437BB">
        <w:t>des</w:t>
      </w:r>
      <w:r w:rsidRPr="00B33CD0">
        <w:t xml:space="preserve"> retard</w:t>
      </w:r>
      <w:r w:rsidR="006437BB">
        <w:t>s</w:t>
      </w:r>
      <w:r w:rsidRPr="00B33CD0">
        <w:t xml:space="preserve"> de livraison de certaines fonctionnalités entrainant la revue des priorités.</w:t>
      </w:r>
    </w:p>
    <w:p w:rsidR="00DA7741" w:rsidRPr="00B33CD0" w:rsidRDefault="00DA7741" w:rsidP="00DA7741">
      <w:pPr>
        <w:spacing w:line="240" w:lineRule="auto"/>
        <w:jc w:val="both"/>
      </w:pPr>
      <w:bookmarkStart w:id="104" w:name="_Toc302879785"/>
      <w:bookmarkStart w:id="105" w:name="_Toc302884264"/>
      <w:r w:rsidRPr="00B33CD0">
        <w:t>Lors de l’attribution de mes tâches, je me suis rendue compte de la complexité de certaines d’entre elles car il me manquait les notions technique</w:t>
      </w:r>
      <w:r w:rsidR="006437BB">
        <w:t>s</w:t>
      </w:r>
      <w:r w:rsidRPr="00B33CD0">
        <w:t xml:space="preserve"> nécessaire</w:t>
      </w:r>
      <w:r w:rsidR="006437BB">
        <w:t>s</w:t>
      </w:r>
      <w:r w:rsidRPr="00B33CD0">
        <w:t xml:space="preserve"> à la compréhension des sujets. </w:t>
      </w:r>
    </w:p>
    <w:p w:rsidR="00DA7741" w:rsidRPr="00B33CD0" w:rsidRDefault="00DA7741" w:rsidP="00DA7741">
      <w:pPr>
        <w:spacing w:line="240" w:lineRule="auto"/>
        <w:jc w:val="both"/>
      </w:pPr>
      <w:r w:rsidRPr="00B33CD0">
        <w:t xml:space="preserve">La non-coopération </w:t>
      </w:r>
      <w:r w:rsidR="006437BB">
        <w:t>ou</w:t>
      </w:r>
      <w:r w:rsidRPr="00B33CD0">
        <w:t xml:space="preserve"> démotivation de certains contributeurs m’ont parfois bloqué</w:t>
      </w:r>
      <w:r w:rsidR="006437BB">
        <w:t>e</w:t>
      </w:r>
      <w:r w:rsidRPr="00B33CD0">
        <w:t xml:space="preserve"> dans la réalisation de mes </w:t>
      </w:r>
      <w:r w:rsidR="006437BB">
        <w:t xml:space="preserve">actions. </w:t>
      </w:r>
    </w:p>
    <w:p w:rsidR="00DA7741" w:rsidRDefault="00DA7741" w:rsidP="00DA7741">
      <w:pPr>
        <w:spacing w:line="240" w:lineRule="auto"/>
        <w:jc w:val="both"/>
      </w:pPr>
      <w:r w:rsidRPr="00B33CD0">
        <w:t>Tous ces problèmes m’ont poussé</w:t>
      </w:r>
      <w:r w:rsidR="006437BB">
        <w:t>e</w:t>
      </w:r>
      <w:r w:rsidRPr="00B33CD0">
        <w:t xml:space="preserve"> </w:t>
      </w:r>
      <w:r w:rsidR="006437BB">
        <w:t xml:space="preserve">à me dépasser et </w:t>
      </w:r>
      <w:r w:rsidRPr="00B33CD0">
        <w:t xml:space="preserve">à développer </w:t>
      </w:r>
      <w:r w:rsidR="006437BB">
        <w:t>de nouvelles compétences telles que la persévérance.</w:t>
      </w:r>
    </w:p>
    <w:p w:rsidR="006437BB" w:rsidRPr="00B33CD0" w:rsidRDefault="006437BB" w:rsidP="00DA7741">
      <w:pPr>
        <w:spacing w:line="240" w:lineRule="auto"/>
        <w:jc w:val="both"/>
      </w:pPr>
    </w:p>
    <w:p w:rsidR="00DA7741" w:rsidRPr="00B33CD0" w:rsidRDefault="00DA7741" w:rsidP="00C13AD1">
      <w:pPr>
        <w:pStyle w:val="Heading1"/>
        <w:numPr>
          <w:ilvl w:val="0"/>
          <w:numId w:val="9"/>
        </w:numPr>
      </w:pPr>
      <w:bookmarkStart w:id="106" w:name="_Toc429053243"/>
      <w:bookmarkStart w:id="107" w:name="_Toc429053608"/>
      <w:bookmarkStart w:id="108" w:name="_Toc429070433"/>
      <w:bookmarkStart w:id="109" w:name="_Toc429144113"/>
      <w:bookmarkEnd w:id="104"/>
      <w:bookmarkEnd w:id="105"/>
      <w:r w:rsidRPr="00B33CD0">
        <w:t>Bilan professionnel</w:t>
      </w:r>
      <w:bookmarkEnd w:id="106"/>
      <w:bookmarkEnd w:id="107"/>
      <w:bookmarkEnd w:id="108"/>
      <w:bookmarkEnd w:id="109"/>
    </w:p>
    <w:p w:rsidR="00DA7741" w:rsidRPr="00B33CD0" w:rsidRDefault="00DA7741" w:rsidP="006437BB">
      <w:pPr>
        <w:jc w:val="both"/>
      </w:pPr>
      <w:r w:rsidRPr="00B33CD0">
        <w:t>Ma curiosité m’a poussé</w:t>
      </w:r>
      <w:r w:rsidR="006437BB">
        <w:t>e</w:t>
      </w:r>
      <w:r w:rsidRPr="00B33CD0">
        <w:t xml:space="preserve"> d’une part à aller voir les autres afin de </w:t>
      </w:r>
      <w:r w:rsidR="006437BB">
        <w:t>mieux</w:t>
      </w:r>
      <w:r w:rsidRPr="00B33CD0">
        <w:t xml:space="preserve"> comprendre l’organisation du groupe et me situer dans celle-ci</w:t>
      </w:r>
      <w:r w:rsidR="006437BB">
        <w:t xml:space="preserve"> et</w:t>
      </w:r>
      <w:r w:rsidRPr="00B33CD0">
        <w:t xml:space="preserve"> d’autre part à m’auto former sur le plan technique </w:t>
      </w:r>
      <w:r w:rsidR="006437BB">
        <w:t>pour améliorer m</w:t>
      </w:r>
      <w:r w:rsidRPr="00B33CD0">
        <w:t>a compréhension de mes différentes missions</w:t>
      </w:r>
      <w:r w:rsidR="006437BB">
        <w:t>. Cela m’a permis de</w:t>
      </w:r>
      <w:r w:rsidRPr="00B33CD0">
        <w:t xml:space="preserve"> mener à bien le pilotage  des projets qui m’ont été confiés en mettant en œuvres les compétences acquises lors de mes années d’étude.</w:t>
      </w:r>
    </w:p>
    <w:p w:rsidR="001C2C81" w:rsidRDefault="00DA7741" w:rsidP="006437BB">
      <w:pPr>
        <w:jc w:val="both"/>
      </w:pPr>
      <w:r w:rsidRPr="00B33CD0">
        <w:t>La coordination des équipes et le suivi d’avancemen</w:t>
      </w:r>
      <w:r w:rsidR="006437BB">
        <w:t xml:space="preserve">t des projets </w:t>
      </w:r>
      <w:r w:rsidRPr="00B33CD0">
        <w:t>ont nécessité le développement de qualité</w:t>
      </w:r>
      <w:r w:rsidR="006437BB">
        <w:t>s</w:t>
      </w:r>
      <w:r w:rsidRPr="00B33CD0">
        <w:t xml:space="preserve"> tel</w:t>
      </w:r>
      <w:r w:rsidR="006437BB">
        <w:t>les</w:t>
      </w:r>
      <w:r w:rsidRPr="00B33CD0">
        <w:t xml:space="preserve"> que la rigueur, la maitrise d</w:t>
      </w:r>
      <w:r w:rsidR="006437BB">
        <w:t>u temps de travail ainsi que l’obligation de s’organiser correctement</w:t>
      </w:r>
      <w:r w:rsidRPr="00B33CD0">
        <w:t xml:space="preserve">. </w:t>
      </w:r>
      <w:r w:rsidR="001C2C81">
        <w:t xml:space="preserve">De par tous les échanges que je devais avoir quotidiennement avec mes différents contributeurs, ma prise de parole en public s’est nettement améliorée. </w:t>
      </w:r>
    </w:p>
    <w:p w:rsidR="00B26F36" w:rsidRDefault="00DA7741" w:rsidP="006437BB">
      <w:pPr>
        <w:jc w:val="both"/>
      </w:pPr>
      <w:r w:rsidRPr="00B33CD0">
        <w:t xml:space="preserve">Les imprévus liés au projet </w:t>
      </w:r>
      <w:r w:rsidR="001C2C81">
        <w:t>tels que les coupes budgétaires</w:t>
      </w:r>
      <w:r w:rsidR="00B26F36">
        <w:t xml:space="preserve"> ou le manque de documentation </w:t>
      </w:r>
      <w:r w:rsidRPr="00B33CD0">
        <w:t>m’ont poussé</w:t>
      </w:r>
      <w:r w:rsidR="001C2C81">
        <w:t>e</w:t>
      </w:r>
      <w:r w:rsidRPr="00B33CD0">
        <w:t xml:space="preserve"> à revoir </w:t>
      </w:r>
      <w:r w:rsidR="001C2C81">
        <w:t>mon plan d’action et à</w:t>
      </w:r>
      <w:r w:rsidRPr="00B33CD0">
        <w:t xml:space="preserve"> </w:t>
      </w:r>
      <w:r w:rsidR="00B26F36">
        <w:t>mettre en place</w:t>
      </w:r>
      <w:r w:rsidRPr="00B33CD0">
        <w:t xml:space="preserve"> de nouvelle</w:t>
      </w:r>
      <w:r w:rsidR="001C2C81">
        <w:t>s</w:t>
      </w:r>
      <w:r w:rsidRPr="00B33CD0">
        <w:t xml:space="preserve"> solution</w:t>
      </w:r>
      <w:r w:rsidR="001C2C81">
        <w:t>s</w:t>
      </w:r>
      <w:r w:rsidR="00B26F36">
        <w:t>. J’ai appris à prévoir et surtout à savoir m’adapter aux situations et à rebondir si besoin.</w:t>
      </w:r>
    </w:p>
    <w:p w:rsidR="00DA7741" w:rsidRPr="00B33CD0" w:rsidRDefault="00DA7741" w:rsidP="006437BB">
      <w:pPr>
        <w:jc w:val="both"/>
      </w:pPr>
      <w:r w:rsidRPr="00B33CD0">
        <w:t>Suite à la bonne maitrise de mon temps de travail, j’ai pu consacrer une partie de mon temps à la découverte des différente</w:t>
      </w:r>
      <w:r w:rsidR="00B26F36">
        <w:t xml:space="preserve">s activités de mon service et </w:t>
      </w:r>
      <w:r w:rsidRPr="00B33CD0">
        <w:t>y participer. Cela m’a permis de découvrir un métier stimulant qui est en constante évolution et amélioration ce qui est d’autant plus motivant et nous pousse à la performance.</w:t>
      </w:r>
    </w:p>
    <w:p w:rsidR="00DA7741" w:rsidRPr="00B33CD0" w:rsidRDefault="00DA7741" w:rsidP="00B26F36">
      <w:pPr>
        <w:jc w:val="both"/>
      </w:pPr>
      <w:r w:rsidRPr="00B33CD0">
        <w:lastRenderedPageBreak/>
        <w:t>Ma tutrice n’ayant pas la possibilité de me coacher continuellement et de participer au suivi de mes projets</w:t>
      </w:r>
      <w:r w:rsidR="00B26F36">
        <w:t xml:space="preserve"> quotidiennement</w:t>
      </w:r>
      <w:r w:rsidRPr="00B33CD0">
        <w:t>, j’ai d</w:t>
      </w:r>
      <w:r w:rsidR="00B26F36">
        <w:t>û être assez autonome pour gérer mes missions, avancer dans mes actions et lui faire des points d’avancement.</w:t>
      </w:r>
    </w:p>
    <w:p w:rsidR="00DA7741" w:rsidRPr="00B33CD0" w:rsidRDefault="00DA7741" w:rsidP="00C13AD1">
      <w:pPr>
        <w:pStyle w:val="Heading1"/>
        <w:numPr>
          <w:ilvl w:val="0"/>
          <w:numId w:val="9"/>
        </w:numPr>
      </w:pPr>
      <w:bookmarkStart w:id="110" w:name="_Toc429053244"/>
      <w:bookmarkStart w:id="111" w:name="_Toc429053609"/>
      <w:bookmarkStart w:id="112" w:name="_Toc429070434"/>
      <w:bookmarkStart w:id="113" w:name="_Toc429144114"/>
      <w:r w:rsidRPr="00B33CD0">
        <w:t>Bilan personnel</w:t>
      </w:r>
      <w:bookmarkEnd w:id="110"/>
      <w:bookmarkEnd w:id="111"/>
      <w:bookmarkEnd w:id="112"/>
      <w:bookmarkEnd w:id="113"/>
    </w:p>
    <w:p w:rsidR="00DA7741" w:rsidRPr="00B33CD0" w:rsidRDefault="00DA7741" w:rsidP="00B26F36">
      <w:pPr>
        <w:spacing w:line="240" w:lineRule="auto"/>
        <w:jc w:val="both"/>
      </w:pPr>
      <w:r w:rsidRPr="00B33CD0">
        <w:t>La banque est un domaine formateur sur tous les plans. Au niveau social, on apprend à établir un bon contact avec les différents contributeurs du projet, à travailler en équipe et s’entraider les uns les autres, à prendre en compte les remarques de ses supérieurs pour fournir un travail de qualité.</w:t>
      </w:r>
    </w:p>
    <w:p w:rsidR="00DA7741" w:rsidRPr="00B33CD0" w:rsidRDefault="00DA7741" w:rsidP="00B26F36">
      <w:pPr>
        <w:spacing w:line="240" w:lineRule="auto"/>
        <w:jc w:val="both"/>
      </w:pPr>
      <w:r w:rsidRPr="00B33CD0">
        <w:t>Dans la mesure où le groupe est implanté dans plusieurs pays, j’ai pu découvrir différentes cultures, anglo-saxonne et indiennes ce qui m’a permis de développer mon anglais afin d’interagir avec ces différentes communautés.</w:t>
      </w:r>
    </w:p>
    <w:p w:rsidR="00DA7741" w:rsidRPr="00B33CD0" w:rsidRDefault="00DA7741" w:rsidP="00B26F36">
      <w:pPr>
        <w:jc w:val="both"/>
      </w:pPr>
      <w:r w:rsidRPr="00B33CD0">
        <w:t xml:space="preserve">Les relations entre les différents membres de </w:t>
      </w:r>
      <w:r w:rsidR="007B6D8D">
        <w:t>mon</w:t>
      </w:r>
      <w:r w:rsidR="007B6D8D" w:rsidRPr="00B33CD0">
        <w:t xml:space="preserve"> équipe </w:t>
      </w:r>
      <w:r w:rsidR="007B6D8D">
        <w:t xml:space="preserve">sont </w:t>
      </w:r>
      <w:r w:rsidR="007B6D8D" w:rsidRPr="00B33CD0">
        <w:t>basée</w:t>
      </w:r>
      <w:r w:rsidR="007B6D8D">
        <w:t>s</w:t>
      </w:r>
      <w:r w:rsidRPr="00B33CD0">
        <w:t xml:space="preserve"> sur le respect</w:t>
      </w:r>
      <w:r w:rsidR="007B6D8D">
        <w:t xml:space="preserve"> et</w:t>
      </w:r>
      <w:r w:rsidRPr="00B33CD0">
        <w:t xml:space="preserve"> l’amitié </w:t>
      </w:r>
      <w:r w:rsidR="007B6D8D">
        <w:t xml:space="preserve">et </w:t>
      </w:r>
      <w:r w:rsidRPr="00B33CD0">
        <w:t xml:space="preserve">ont  permis de créer une ambiance agréable qui est d’autant plus motivante. </w:t>
      </w:r>
    </w:p>
    <w:p w:rsidR="00DA7741" w:rsidRPr="00B33CD0" w:rsidRDefault="00DA7741" w:rsidP="00B26F36">
      <w:pPr>
        <w:spacing w:line="240" w:lineRule="auto"/>
        <w:jc w:val="both"/>
      </w:pPr>
      <w:r w:rsidRPr="00B33CD0">
        <w:t>Il est vrai que c’est un métier prenant mais la passion que j’ai de relever les challenges et cette curiosité intellectuelle m’ont poussé</w:t>
      </w:r>
      <w:r w:rsidR="007B6D8D">
        <w:t>e</w:t>
      </w:r>
      <w:r w:rsidRPr="00B33CD0">
        <w:t xml:space="preserve"> à vouloir rejoindre cette équipe dont je fais partie dès à présent.</w:t>
      </w:r>
    </w:p>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DA7741" w:rsidRPr="00A60C26" w:rsidRDefault="00DA7741" w:rsidP="00A60C26"/>
    <w:p w:rsidR="007B6D8D" w:rsidRDefault="007B6D8D">
      <w:pPr>
        <w:spacing w:before="0" w:after="200"/>
      </w:pPr>
      <w:r>
        <w:br w:type="page"/>
      </w:r>
    </w:p>
    <w:p w:rsidR="00924BC6" w:rsidRDefault="00924BC6" w:rsidP="00924BC6">
      <w:pPr>
        <w:pStyle w:val="Title"/>
      </w:pPr>
      <w:bookmarkStart w:id="114" w:name="_Toc429144115"/>
      <w:r>
        <w:lastRenderedPageBreak/>
        <w:t>Table des figures</w:t>
      </w:r>
      <w:bookmarkEnd w:id="114"/>
    </w:p>
    <w:p w:rsidR="00924BC6" w:rsidRDefault="00924BC6">
      <w:pPr>
        <w:spacing w:before="0" w:after="200"/>
      </w:pPr>
    </w:p>
    <w:p w:rsidR="00924BC6" w:rsidRPr="00924BC6" w:rsidRDefault="00924BC6" w:rsidP="00924BC6">
      <w:pPr>
        <w:pStyle w:val="TOC1"/>
        <w:tabs>
          <w:tab w:val="right" w:leader="dot" w:pos="9062"/>
        </w:tabs>
        <w:spacing w:line="240" w:lineRule="auto"/>
        <w:rPr>
          <w:rFonts w:eastAsiaTheme="minorEastAsia"/>
          <w:noProof/>
          <w:sz w:val="16"/>
          <w:szCs w:val="16"/>
          <w:lang w:val="en-US"/>
        </w:rPr>
      </w:pPr>
      <w:r w:rsidRPr="00924BC6">
        <w:rPr>
          <w:sz w:val="16"/>
          <w:szCs w:val="16"/>
          <w:lang w:val="en-US"/>
        </w:rPr>
        <w:fldChar w:fldCharType="begin"/>
      </w:r>
      <w:r w:rsidRPr="00924BC6">
        <w:rPr>
          <w:sz w:val="16"/>
          <w:szCs w:val="16"/>
          <w:lang w:val="en-US"/>
        </w:rPr>
        <w:instrText xml:space="preserve"> TOC \h \z \t "Subtitle;1" </w:instrText>
      </w:r>
      <w:r w:rsidRPr="00924BC6">
        <w:rPr>
          <w:sz w:val="16"/>
          <w:szCs w:val="16"/>
          <w:lang w:val="en-US"/>
        </w:rPr>
        <w:fldChar w:fldCharType="separate"/>
      </w:r>
      <w:hyperlink w:anchor="_Toc429143843" w:history="1">
        <w:r w:rsidRPr="00924BC6">
          <w:rPr>
            <w:rStyle w:val="Hyperlink"/>
            <w:rFonts w:eastAsia="Calibri"/>
            <w:noProof/>
            <w:sz w:val="16"/>
            <w:szCs w:val="16"/>
          </w:rPr>
          <w:t>Figure1: Implantation de la Société Générale dans le Monde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_Toc429143843 \h </w:instrText>
        </w:r>
        <w:r w:rsidRPr="00924BC6">
          <w:rPr>
            <w:noProof/>
            <w:webHidden/>
            <w:sz w:val="16"/>
            <w:szCs w:val="16"/>
          </w:rPr>
        </w:r>
        <w:r w:rsidRPr="00924BC6">
          <w:rPr>
            <w:noProof/>
            <w:webHidden/>
            <w:sz w:val="16"/>
            <w:szCs w:val="16"/>
          </w:rPr>
          <w:fldChar w:fldCharType="separate"/>
        </w:r>
        <w:r>
          <w:rPr>
            <w:noProof/>
            <w:webHidden/>
            <w:sz w:val="16"/>
            <w:szCs w:val="16"/>
          </w:rPr>
          <w:t>- 4 -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4" w:history="1">
        <w:r w:rsidRPr="00924BC6">
          <w:rPr>
            <w:rStyle w:val="Hyperlink"/>
            <w:rFonts w:eastAsia="Calibri"/>
            <w:noProof/>
            <w:sz w:val="16"/>
            <w:szCs w:val="16"/>
          </w:rPr>
          <w:t>Figure 2 : les 3 lignes métiers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_Toc429143844 \h </w:instrText>
        </w:r>
        <w:r w:rsidRPr="00924BC6">
          <w:rPr>
            <w:noProof/>
            <w:webHidden/>
            <w:sz w:val="16"/>
            <w:szCs w:val="16"/>
          </w:rPr>
        </w:r>
        <w:r w:rsidRPr="00924BC6">
          <w:rPr>
            <w:noProof/>
            <w:webHidden/>
            <w:sz w:val="16"/>
            <w:szCs w:val="16"/>
          </w:rPr>
          <w:fldChar w:fldCharType="separate"/>
        </w:r>
        <w:r>
          <w:rPr>
            <w:noProof/>
            <w:webHidden/>
            <w:sz w:val="16"/>
            <w:szCs w:val="16"/>
          </w:rPr>
          <w:t>- 4 -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5" w:history="1">
        <w:r w:rsidRPr="00924BC6">
          <w:rPr>
            <w:rStyle w:val="Hyperlink"/>
            <w:noProof/>
            <w:sz w:val="16"/>
            <w:szCs w:val="16"/>
          </w:rPr>
          <w:t>Figure3 : implantation de la banque de détail en France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_Toc429143845 \h </w:instrText>
        </w:r>
        <w:r w:rsidRPr="00924BC6">
          <w:rPr>
            <w:noProof/>
            <w:webHidden/>
            <w:sz w:val="16"/>
            <w:szCs w:val="16"/>
          </w:rPr>
        </w:r>
        <w:r w:rsidRPr="00924BC6">
          <w:rPr>
            <w:noProof/>
            <w:webHidden/>
            <w:sz w:val="16"/>
            <w:szCs w:val="16"/>
          </w:rPr>
          <w:fldChar w:fldCharType="separate"/>
        </w:r>
        <w:r>
          <w:rPr>
            <w:noProof/>
            <w:webHidden/>
            <w:sz w:val="16"/>
            <w:szCs w:val="16"/>
          </w:rPr>
          <w:t>- 5 -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6" w:history="1">
        <w:r w:rsidRPr="00924BC6">
          <w:rPr>
            <w:rStyle w:val="Hyperlink"/>
            <w:rFonts w:eastAsia="Calibri"/>
            <w:noProof/>
            <w:sz w:val="16"/>
            <w:szCs w:val="16"/>
          </w:rPr>
          <w:t>Figure 4 : implantation de la banque de détail à l’international</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_Toc429143846 \h </w:instrText>
        </w:r>
        <w:r w:rsidRPr="00924BC6">
          <w:rPr>
            <w:noProof/>
            <w:webHidden/>
            <w:sz w:val="16"/>
            <w:szCs w:val="16"/>
          </w:rPr>
        </w:r>
        <w:r w:rsidRPr="00924BC6">
          <w:rPr>
            <w:noProof/>
            <w:webHidden/>
            <w:sz w:val="16"/>
            <w:szCs w:val="16"/>
          </w:rPr>
          <w:fldChar w:fldCharType="separate"/>
        </w:r>
        <w:r>
          <w:rPr>
            <w:noProof/>
            <w:webHidden/>
            <w:sz w:val="16"/>
            <w:szCs w:val="16"/>
          </w:rPr>
          <w:t>- 5 -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7" w:history="1">
        <w:r w:rsidRPr="00924BC6">
          <w:rPr>
            <w:rStyle w:val="Hyperlink"/>
            <w:noProof/>
            <w:sz w:val="16"/>
            <w:szCs w:val="16"/>
          </w:rPr>
          <w:t>Figure 5 : Implantation des services financiers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_Toc429143847 \h </w:instrText>
        </w:r>
        <w:r w:rsidRPr="00924BC6">
          <w:rPr>
            <w:noProof/>
            <w:webHidden/>
            <w:sz w:val="16"/>
            <w:szCs w:val="16"/>
          </w:rPr>
        </w:r>
        <w:r w:rsidRPr="00924BC6">
          <w:rPr>
            <w:noProof/>
            <w:webHidden/>
            <w:sz w:val="16"/>
            <w:szCs w:val="16"/>
          </w:rPr>
          <w:fldChar w:fldCharType="separate"/>
        </w:r>
        <w:r>
          <w:rPr>
            <w:noProof/>
            <w:webHidden/>
            <w:sz w:val="16"/>
            <w:szCs w:val="16"/>
          </w:rPr>
          <w:t>- 6 -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8" w:history="1">
        <w:r w:rsidRPr="00924BC6">
          <w:rPr>
            <w:rStyle w:val="Hyperlink"/>
            <w:rFonts w:eastAsia="Calibri"/>
            <w:noProof/>
            <w:sz w:val="16"/>
            <w:szCs w:val="16"/>
            <w:lang w:val="en-US"/>
          </w:rPr>
          <w:t>Figure 6 : Implantation de SGCIB</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_Toc429143848 \h </w:instrText>
        </w:r>
        <w:r w:rsidRPr="00924BC6">
          <w:rPr>
            <w:noProof/>
            <w:webHidden/>
            <w:sz w:val="16"/>
            <w:szCs w:val="16"/>
          </w:rPr>
        </w:r>
        <w:r w:rsidRPr="00924BC6">
          <w:rPr>
            <w:noProof/>
            <w:webHidden/>
            <w:sz w:val="16"/>
            <w:szCs w:val="16"/>
          </w:rPr>
          <w:fldChar w:fldCharType="separate"/>
        </w:r>
        <w:r>
          <w:rPr>
            <w:noProof/>
            <w:webHidden/>
            <w:sz w:val="16"/>
            <w:szCs w:val="16"/>
          </w:rPr>
          <w:t>- 7 -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49" w:history="1">
        <w:r w:rsidRPr="00924BC6">
          <w:rPr>
            <w:rStyle w:val="Hyperlink"/>
            <w:rFonts w:eastAsia="Calibri"/>
            <w:noProof/>
            <w:sz w:val="16"/>
            <w:szCs w:val="16"/>
          </w:rPr>
          <w:t>Figure 7 : Implantation de la banque privée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_Toc429143849 \h </w:instrText>
        </w:r>
        <w:r w:rsidRPr="00924BC6">
          <w:rPr>
            <w:noProof/>
            <w:webHidden/>
            <w:sz w:val="16"/>
            <w:szCs w:val="16"/>
          </w:rPr>
        </w:r>
        <w:r w:rsidRPr="00924BC6">
          <w:rPr>
            <w:noProof/>
            <w:webHidden/>
            <w:sz w:val="16"/>
            <w:szCs w:val="16"/>
          </w:rPr>
          <w:fldChar w:fldCharType="separate"/>
        </w:r>
        <w:r>
          <w:rPr>
            <w:noProof/>
            <w:webHidden/>
            <w:sz w:val="16"/>
            <w:szCs w:val="16"/>
          </w:rPr>
          <w:t>- 7 -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0" w:history="1">
        <w:r w:rsidRPr="00924BC6">
          <w:rPr>
            <w:rStyle w:val="Hyperlink"/>
            <w:rFonts w:eastAsia="Calibri"/>
            <w:noProof/>
            <w:sz w:val="16"/>
            <w:szCs w:val="16"/>
          </w:rPr>
          <w:t>Figure 8 : Implantation de la gestion d'actifs de la Société Générale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_Toc429143850 \h </w:instrText>
        </w:r>
        <w:r w:rsidRPr="00924BC6">
          <w:rPr>
            <w:noProof/>
            <w:webHidden/>
            <w:sz w:val="16"/>
            <w:szCs w:val="16"/>
          </w:rPr>
        </w:r>
        <w:r w:rsidRPr="00924BC6">
          <w:rPr>
            <w:noProof/>
            <w:webHidden/>
            <w:sz w:val="16"/>
            <w:szCs w:val="16"/>
          </w:rPr>
          <w:fldChar w:fldCharType="separate"/>
        </w:r>
        <w:r>
          <w:rPr>
            <w:noProof/>
            <w:webHidden/>
            <w:sz w:val="16"/>
            <w:szCs w:val="16"/>
          </w:rPr>
          <w:t>- 8 -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1" w:history="1">
        <w:r w:rsidRPr="00924BC6">
          <w:rPr>
            <w:rStyle w:val="Hyperlink"/>
            <w:noProof/>
            <w:sz w:val="16"/>
            <w:szCs w:val="16"/>
          </w:rPr>
          <w:t>Figure 9 : Organigramme de RESG</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_Toc429143851 \h </w:instrText>
        </w:r>
        <w:r w:rsidRPr="00924BC6">
          <w:rPr>
            <w:noProof/>
            <w:webHidden/>
            <w:sz w:val="16"/>
            <w:szCs w:val="16"/>
          </w:rPr>
        </w:r>
        <w:r w:rsidRPr="00924BC6">
          <w:rPr>
            <w:noProof/>
            <w:webHidden/>
            <w:sz w:val="16"/>
            <w:szCs w:val="16"/>
          </w:rPr>
          <w:fldChar w:fldCharType="separate"/>
        </w:r>
        <w:r>
          <w:rPr>
            <w:noProof/>
            <w:webHidden/>
            <w:sz w:val="16"/>
            <w:szCs w:val="16"/>
          </w:rPr>
          <w:t>- 9 -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2" w:history="1">
        <w:r w:rsidRPr="00924BC6">
          <w:rPr>
            <w:rStyle w:val="Hyperlink"/>
            <w:rFonts w:eastAsia="Calibri"/>
            <w:noProof/>
            <w:sz w:val="16"/>
            <w:szCs w:val="16"/>
          </w:rPr>
          <w:t>Figure 10: Exemple de création de « case » dans iTrack</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_Toc429143852 \h </w:instrText>
        </w:r>
        <w:r w:rsidRPr="00924BC6">
          <w:rPr>
            <w:noProof/>
            <w:webHidden/>
            <w:sz w:val="16"/>
            <w:szCs w:val="16"/>
          </w:rPr>
        </w:r>
        <w:r w:rsidRPr="00924BC6">
          <w:rPr>
            <w:noProof/>
            <w:webHidden/>
            <w:sz w:val="16"/>
            <w:szCs w:val="16"/>
          </w:rPr>
          <w:fldChar w:fldCharType="separate"/>
        </w:r>
        <w:r>
          <w:rPr>
            <w:noProof/>
            <w:webHidden/>
            <w:sz w:val="16"/>
            <w:szCs w:val="16"/>
          </w:rPr>
          <w:t>- 14 -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3" w:history="1">
        <w:r w:rsidRPr="00924BC6">
          <w:rPr>
            <w:rStyle w:val="Hyperlink"/>
            <w:rFonts w:eastAsia="Calibri"/>
            <w:noProof/>
            <w:sz w:val="16"/>
            <w:szCs w:val="16"/>
          </w:rPr>
          <w:t>Figure 11: Les 4 phases d’un projet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_Toc429143853 \h </w:instrText>
        </w:r>
        <w:r w:rsidRPr="00924BC6">
          <w:rPr>
            <w:noProof/>
            <w:webHidden/>
            <w:sz w:val="16"/>
            <w:szCs w:val="16"/>
          </w:rPr>
        </w:r>
        <w:r w:rsidRPr="00924BC6">
          <w:rPr>
            <w:noProof/>
            <w:webHidden/>
            <w:sz w:val="16"/>
            <w:szCs w:val="16"/>
          </w:rPr>
          <w:fldChar w:fldCharType="separate"/>
        </w:r>
        <w:r>
          <w:rPr>
            <w:noProof/>
            <w:webHidden/>
            <w:sz w:val="16"/>
            <w:szCs w:val="16"/>
          </w:rPr>
          <w:t>- 16 -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4" w:history="1">
        <w:r w:rsidRPr="00924BC6">
          <w:rPr>
            <w:rStyle w:val="Hyperlink"/>
            <w:noProof/>
            <w:sz w:val="16"/>
            <w:szCs w:val="16"/>
          </w:rPr>
          <w:t>Figure 12 : Macro Planning du projet : en rouge mes 2 « sous projets »</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_Toc429143854 \h </w:instrText>
        </w:r>
        <w:r w:rsidRPr="00924BC6">
          <w:rPr>
            <w:noProof/>
            <w:webHidden/>
            <w:sz w:val="16"/>
            <w:szCs w:val="16"/>
          </w:rPr>
        </w:r>
        <w:r w:rsidRPr="00924BC6">
          <w:rPr>
            <w:noProof/>
            <w:webHidden/>
            <w:sz w:val="16"/>
            <w:szCs w:val="16"/>
          </w:rPr>
          <w:fldChar w:fldCharType="separate"/>
        </w:r>
        <w:r>
          <w:rPr>
            <w:noProof/>
            <w:webHidden/>
            <w:sz w:val="16"/>
            <w:szCs w:val="16"/>
          </w:rPr>
          <w:t>- 18 -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5" w:history="1">
        <w:r w:rsidRPr="00924BC6">
          <w:rPr>
            <w:rStyle w:val="Hyperlink"/>
            <w:noProof/>
            <w:sz w:val="16"/>
            <w:szCs w:val="16"/>
          </w:rPr>
          <w:t>Figure 13 : Mise en place du support</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_Toc429143855 \h </w:instrText>
        </w:r>
        <w:r w:rsidRPr="00924BC6">
          <w:rPr>
            <w:noProof/>
            <w:webHidden/>
            <w:sz w:val="16"/>
            <w:szCs w:val="16"/>
          </w:rPr>
        </w:r>
        <w:r w:rsidRPr="00924BC6">
          <w:rPr>
            <w:noProof/>
            <w:webHidden/>
            <w:sz w:val="16"/>
            <w:szCs w:val="16"/>
          </w:rPr>
          <w:fldChar w:fldCharType="separate"/>
        </w:r>
        <w:r>
          <w:rPr>
            <w:noProof/>
            <w:webHidden/>
            <w:sz w:val="16"/>
            <w:szCs w:val="16"/>
          </w:rPr>
          <w:t>- 19 -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6" w:history="1">
        <w:r w:rsidRPr="00924BC6">
          <w:rPr>
            <w:rStyle w:val="Hyperlink"/>
            <w:noProof/>
            <w:sz w:val="16"/>
            <w:szCs w:val="16"/>
          </w:rPr>
          <w:t>Figure 14 : Les outils satellites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_Toc429143856 \h </w:instrText>
        </w:r>
        <w:r w:rsidRPr="00924BC6">
          <w:rPr>
            <w:noProof/>
            <w:webHidden/>
            <w:sz w:val="16"/>
            <w:szCs w:val="16"/>
          </w:rPr>
        </w:r>
        <w:r w:rsidRPr="00924BC6">
          <w:rPr>
            <w:noProof/>
            <w:webHidden/>
            <w:sz w:val="16"/>
            <w:szCs w:val="16"/>
          </w:rPr>
          <w:fldChar w:fldCharType="separate"/>
        </w:r>
        <w:r>
          <w:rPr>
            <w:noProof/>
            <w:webHidden/>
            <w:sz w:val="16"/>
            <w:szCs w:val="16"/>
          </w:rPr>
          <w:t>- 20 -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7" w:history="1">
        <w:r w:rsidRPr="00924BC6">
          <w:rPr>
            <w:rStyle w:val="Hyperlink"/>
            <w:rFonts w:eastAsia="Calibri"/>
            <w:noProof/>
            <w:sz w:val="16"/>
            <w:szCs w:val="16"/>
          </w:rPr>
          <w:t>Figure 15: Espace communautaire mis en place pour les échanges sur le WebService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_Toc429143857 \h </w:instrText>
        </w:r>
        <w:r w:rsidRPr="00924BC6">
          <w:rPr>
            <w:noProof/>
            <w:webHidden/>
            <w:sz w:val="16"/>
            <w:szCs w:val="16"/>
          </w:rPr>
        </w:r>
        <w:r w:rsidRPr="00924BC6">
          <w:rPr>
            <w:noProof/>
            <w:webHidden/>
            <w:sz w:val="16"/>
            <w:szCs w:val="16"/>
          </w:rPr>
          <w:fldChar w:fldCharType="separate"/>
        </w:r>
        <w:r>
          <w:rPr>
            <w:noProof/>
            <w:webHidden/>
            <w:sz w:val="16"/>
            <w:szCs w:val="16"/>
          </w:rPr>
          <w:t>- 21 -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8" w:history="1">
        <w:r w:rsidRPr="00924BC6">
          <w:rPr>
            <w:rStyle w:val="Hyperlink"/>
            <w:rFonts w:eastAsia="Calibri"/>
            <w:noProof/>
            <w:sz w:val="16"/>
            <w:szCs w:val="16"/>
          </w:rPr>
          <w:t>Figure 16: Exemple de morceaux de codes échangés pour aider au débug</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_Toc429143858 \h </w:instrText>
        </w:r>
        <w:r w:rsidRPr="00924BC6">
          <w:rPr>
            <w:noProof/>
            <w:webHidden/>
            <w:sz w:val="16"/>
            <w:szCs w:val="16"/>
          </w:rPr>
        </w:r>
        <w:r w:rsidRPr="00924BC6">
          <w:rPr>
            <w:noProof/>
            <w:webHidden/>
            <w:sz w:val="16"/>
            <w:szCs w:val="16"/>
          </w:rPr>
          <w:fldChar w:fldCharType="separate"/>
        </w:r>
        <w:r>
          <w:rPr>
            <w:noProof/>
            <w:webHidden/>
            <w:sz w:val="16"/>
            <w:szCs w:val="16"/>
          </w:rPr>
          <w:t>- 21 -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59" w:history="1">
        <w:r w:rsidRPr="00924BC6">
          <w:rPr>
            <w:rStyle w:val="Hyperlink"/>
            <w:rFonts w:eastAsia="Calibri"/>
            <w:noProof/>
            <w:sz w:val="16"/>
            <w:szCs w:val="16"/>
          </w:rPr>
          <w:t>Figure 17: Partie de mon fichier de recueil des informations sur les outils satellites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_Toc429143859 \h </w:instrText>
        </w:r>
        <w:r w:rsidRPr="00924BC6">
          <w:rPr>
            <w:noProof/>
            <w:webHidden/>
            <w:sz w:val="16"/>
            <w:szCs w:val="16"/>
          </w:rPr>
        </w:r>
        <w:r w:rsidRPr="00924BC6">
          <w:rPr>
            <w:noProof/>
            <w:webHidden/>
            <w:sz w:val="16"/>
            <w:szCs w:val="16"/>
          </w:rPr>
          <w:fldChar w:fldCharType="separate"/>
        </w:r>
        <w:r>
          <w:rPr>
            <w:noProof/>
            <w:webHidden/>
            <w:sz w:val="16"/>
            <w:szCs w:val="16"/>
          </w:rPr>
          <w:t>- 22 -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60" w:history="1">
        <w:r w:rsidRPr="00924BC6">
          <w:rPr>
            <w:rStyle w:val="Hyperlink"/>
            <w:rFonts w:eastAsia="Calibri"/>
            <w:noProof/>
            <w:sz w:val="16"/>
            <w:szCs w:val="16"/>
          </w:rPr>
          <w:t>Figure 18: Page d’accueil du catalogue EasyTrack : recueil de templates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_Toc429143860 \h </w:instrText>
        </w:r>
        <w:r w:rsidRPr="00924BC6">
          <w:rPr>
            <w:noProof/>
            <w:webHidden/>
            <w:sz w:val="16"/>
            <w:szCs w:val="16"/>
          </w:rPr>
        </w:r>
        <w:r w:rsidRPr="00924BC6">
          <w:rPr>
            <w:noProof/>
            <w:webHidden/>
            <w:sz w:val="16"/>
            <w:szCs w:val="16"/>
          </w:rPr>
          <w:fldChar w:fldCharType="separate"/>
        </w:r>
        <w:r>
          <w:rPr>
            <w:noProof/>
            <w:webHidden/>
            <w:sz w:val="16"/>
            <w:szCs w:val="16"/>
          </w:rPr>
          <w:t>- 23 -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61" w:history="1">
        <w:r w:rsidRPr="00924BC6">
          <w:rPr>
            <w:rStyle w:val="Hyperlink"/>
            <w:noProof/>
            <w:sz w:val="16"/>
            <w:szCs w:val="16"/>
          </w:rPr>
          <w:t>Figure 19 : Le catalogue de services : Easytrack et sa problématique</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_Toc429143861 \h </w:instrText>
        </w:r>
        <w:r w:rsidRPr="00924BC6">
          <w:rPr>
            <w:noProof/>
            <w:webHidden/>
            <w:sz w:val="16"/>
            <w:szCs w:val="16"/>
          </w:rPr>
        </w:r>
        <w:r w:rsidRPr="00924BC6">
          <w:rPr>
            <w:noProof/>
            <w:webHidden/>
            <w:sz w:val="16"/>
            <w:szCs w:val="16"/>
          </w:rPr>
          <w:fldChar w:fldCharType="separate"/>
        </w:r>
        <w:r>
          <w:rPr>
            <w:noProof/>
            <w:webHidden/>
            <w:sz w:val="16"/>
            <w:szCs w:val="16"/>
          </w:rPr>
          <w:t>- 23 -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62" w:history="1">
        <w:r w:rsidRPr="00924BC6">
          <w:rPr>
            <w:rStyle w:val="Hyperlink"/>
            <w:noProof/>
            <w:sz w:val="16"/>
            <w:szCs w:val="16"/>
          </w:rPr>
          <w:t>Figure 20 : Mes actions</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_Toc429143862 \h </w:instrText>
        </w:r>
        <w:r w:rsidRPr="00924BC6">
          <w:rPr>
            <w:noProof/>
            <w:webHidden/>
            <w:sz w:val="16"/>
            <w:szCs w:val="16"/>
          </w:rPr>
        </w:r>
        <w:r w:rsidRPr="00924BC6">
          <w:rPr>
            <w:noProof/>
            <w:webHidden/>
            <w:sz w:val="16"/>
            <w:szCs w:val="16"/>
          </w:rPr>
          <w:fldChar w:fldCharType="separate"/>
        </w:r>
        <w:r>
          <w:rPr>
            <w:noProof/>
            <w:webHidden/>
            <w:sz w:val="16"/>
            <w:szCs w:val="16"/>
          </w:rPr>
          <w:t>- 24 -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63" w:history="1">
        <w:r w:rsidRPr="00924BC6">
          <w:rPr>
            <w:rStyle w:val="Hyperlink"/>
            <w:rFonts w:eastAsia="Calibri"/>
            <w:noProof/>
            <w:sz w:val="16"/>
            <w:szCs w:val="16"/>
          </w:rPr>
          <w:t>Figure 21: Vue du nouveau catalogue de ServiceNow</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_Toc429143863 \h </w:instrText>
        </w:r>
        <w:r w:rsidRPr="00924BC6">
          <w:rPr>
            <w:noProof/>
            <w:webHidden/>
            <w:sz w:val="16"/>
            <w:szCs w:val="16"/>
          </w:rPr>
        </w:r>
        <w:r w:rsidRPr="00924BC6">
          <w:rPr>
            <w:noProof/>
            <w:webHidden/>
            <w:sz w:val="16"/>
            <w:szCs w:val="16"/>
          </w:rPr>
          <w:fldChar w:fldCharType="separate"/>
        </w:r>
        <w:r>
          <w:rPr>
            <w:noProof/>
            <w:webHidden/>
            <w:sz w:val="16"/>
            <w:szCs w:val="16"/>
          </w:rPr>
          <w:t>- 24 -</w:t>
        </w:r>
        <w:r w:rsidRPr="00924BC6">
          <w:rPr>
            <w:noProof/>
            <w:webHidden/>
            <w:sz w:val="16"/>
            <w:szCs w:val="16"/>
          </w:rPr>
          <w:fldChar w:fldCharType="end"/>
        </w:r>
      </w:hyperlink>
    </w:p>
    <w:p w:rsidR="00924BC6" w:rsidRPr="00924BC6" w:rsidRDefault="00924BC6" w:rsidP="00924BC6">
      <w:pPr>
        <w:pStyle w:val="TOC1"/>
        <w:tabs>
          <w:tab w:val="right" w:leader="dot" w:pos="9062"/>
        </w:tabs>
        <w:spacing w:line="240" w:lineRule="auto"/>
        <w:rPr>
          <w:rFonts w:eastAsiaTheme="minorEastAsia"/>
          <w:noProof/>
          <w:sz w:val="16"/>
          <w:szCs w:val="16"/>
          <w:lang w:val="en-US"/>
        </w:rPr>
      </w:pPr>
      <w:hyperlink w:anchor="_Toc429143864" w:history="1">
        <w:r w:rsidRPr="00924BC6">
          <w:rPr>
            <w:rStyle w:val="Hyperlink"/>
            <w:rFonts w:eastAsia="Calibri"/>
            <w:noProof/>
            <w:sz w:val="16"/>
            <w:szCs w:val="16"/>
          </w:rPr>
          <w:t>Figure 22: Première page pour la création d’un template dans Service Now</w:t>
        </w:r>
        <w:r w:rsidRPr="00924BC6">
          <w:rPr>
            <w:noProof/>
            <w:webHidden/>
            <w:sz w:val="16"/>
            <w:szCs w:val="16"/>
          </w:rPr>
          <w:tab/>
        </w:r>
        <w:r w:rsidRPr="00924BC6">
          <w:rPr>
            <w:noProof/>
            <w:webHidden/>
            <w:sz w:val="16"/>
            <w:szCs w:val="16"/>
          </w:rPr>
          <w:fldChar w:fldCharType="begin"/>
        </w:r>
        <w:r w:rsidRPr="00924BC6">
          <w:rPr>
            <w:noProof/>
            <w:webHidden/>
            <w:sz w:val="16"/>
            <w:szCs w:val="16"/>
          </w:rPr>
          <w:instrText xml:space="preserve"> PAGEREF _Toc429143864 \h </w:instrText>
        </w:r>
        <w:r w:rsidRPr="00924BC6">
          <w:rPr>
            <w:noProof/>
            <w:webHidden/>
            <w:sz w:val="16"/>
            <w:szCs w:val="16"/>
          </w:rPr>
        </w:r>
        <w:r w:rsidRPr="00924BC6">
          <w:rPr>
            <w:noProof/>
            <w:webHidden/>
            <w:sz w:val="16"/>
            <w:szCs w:val="16"/>
          </w:rPr>
          <w:fldChar w:fldCharType="separate"/>
        </w:r>
        <w:r>
          <w:rPr>
            <w:noProof/>
            <w:webHidden/>
            <w:sz w:val="16"/>
            <w:szCs w:val="16"/>
          </w:rPr>
          <w:t>- 25 -</w:t>
        </w:r>
        <w:r w:rsidRPr="00924BC6">
          <w:rPr>
            <w:noProof/>
            <w:webHidden/>
            <w:sz w:val="16"/>
            <w:szCs w:val="16"/>
          </w:rPr>
          <w:fldChar w:fldCharType="end"/>
        </w:r>
      </w:hyperlink>
    </w:p>
    <w:p w:rsidR="001F2D5E" w:rsidRPr="001F2D5E" w:rsidRDefault="00924BC6" w:rsidP="00924BC6">
      <w:pPr>
        <w:spacing w:before="0" w:after="200" w:line="240" w:lineRule="auto"/>
        <w:rPr>
          <w:lang w:val="en-US"/>
        </w:rPr>
      </w:pPr>
      <w:r w:rsidRPr="00924BC6">
        <w:rPr>
          <w:sz w:val="16"/>
          <w:szCs w:val="16"/>
          <w:lang w:val="en-US"/>
        </w:rPr>
        <w:fldChar w:fldCharType="end"/>
      </w:r>
    </w:p>
    <w:p w:rsidR="001F2D5E" w:rsidRPr="001F2D5E" w:rsidRDefault="001F2D5E">
      <w:pPr>
        <w:spacing w:before="0" w:after="200"/>
        <w:rPr>
          <w:lang w:val="en-US"/>
        </w:rPr>
      </w:pPr>
    </w:p>
    <w:p w:rsidR="001F2D5E" w:rsidRPr="001F2D5E" w:rsidRDefault="001F2D5E">
      <w:pPr>
        <w:spacing w:before="0" w:after="200"/>
        <w:rPr>
          <w:lang w:val="en-US"/>
        </w:rPr>
      </w:pPr>
      <w:r w:rsidRPr="001F2D5E">
        <w:rPr>
          <w:lang w:val="en-US"/>
        </w:rPr>
        <w:br w:type="page"/>
      </w:r>
    </w:p>
    <w:p w:rsidR="000744CC" w:rsidRPr="000744CC" w:rsidRDefault="000744CC" w:rsidP="000744CC">
      <w:pPr>
        <w:pStyle w:val="Title"/>
      </w:pPr>
      <w:bookmarkStart w:id="115" w:name="_Toc429144116"/>
      <w:proofErr w:type="spellStart"/>
      <w:r w:rsidRPr="000744CC">
        <w:lastRenderedPageBreak/>
        <w:t>Webographie</w:t>
      </w:r>
      <w:bookmarkEnd w:id="115"/>
      <w:proofErr w:type="spellEnd"/>
      <w:r w:rsidRPr="000744CC">
        <w:t> </w:t>
      </w:r>
      <w:bookmarkEnd w:id="103"/>
    </w:p>
    <w:p w:rsidR="000744CC" w:rsidRDefault="000744CC" w:rsidP="000744CC"/>
    <w:p w:rsidR="00A60C26" w:rsidRDefault="00A60C26" w:rsidP="00A60C26">
      <w:pPr>
        <w:spacing w:line="360" w:lineRule="auto"/>
        <w:rPr>
          <w:rFonts w:eastAsia="Calibri" w:cstheme="minorHAnsi"/>
        </w:rPr>
      </w:pPr>
      <w:hyperlink r:id="rId30" w:history="1">
        <w:r w:rsidRPr="004D36F8">
          <w:rPr>
            <w:rStyle w:val="Hyperlink"/>
            <w:rFonts w:eastAsia="Calibri" w:cstheme="minorHAnsi"/>
          </w:rPr>
          <w:t>https://fr.wikipedia.org/wiki/Information_Technology_Infrastructure_Library</w:t>
        </w:r>
      </w:hyperlink>
    </w:p>
    <w:p w:rsidR="00A60C26" w:rsidRDefault="00A60C26" w:rsidP="00A60C26">
      <w:pPr>
        <w:spacing w:line="360" w:lineRule="auto"/>
        <w:rPr>
          <w:rFonts w:eastAsia="Calibri" w:cstheme="minorHAnsi"/>
        </w:rPr>
      </w:pPr>
      <w:hyperlink r:id="rId31" w:history="1">
        <w:r w:rsidRPr="004D36F8">
          <w:rPr>
            <w:rStyle w:val="Hyperlink"/>
            <w:rFonts w:eastAsia="Calibri" w:cstheme="minorHAnsi"/>
          </w:rPr>
          <w:t>http://www.societegenerale.com/fr/connaitre-notre-entreprise/metiers/carte-des-implantations</w:t>
        </w:r>
      </w:hyperlink>
    </w:p>
    <w:p w:rsidR="00A60C26" w:rsidRDefault="00A60C26" w:rsidP="00A60C26">
      <w:pPr>
        <w:spacing w:line="360" w:lineRule="auto"/>
        <w:rPr>
          <w:rFonts w:eastAsia="Calibri" w:cstheme="minorHAnsi"/>
        </w:rPr>
      </w:pPr>
      <w:hyperlink r:id="rId32" w:history="1">
        <w:r w:rsidRPr="004D36F8">
          <w:rPr>
            <w:rStyle w:val="Hyperlink"/>
            <w:rFonts w:eastAsia="Calibri" w:cstheme="minorHAnsi"/>
          </w:rPr>
          <w:t>https://technet.microsoft.com/fr-fr/library/ms189826(v=sql.90).aspx</w:t>
        </w:r>
      </w:hyperlink>
    </w:p>
    <w:p w:rsidR="00A60C26" w:rsidRDefault="00A60C26" w:rsidP="00A60C26">
      <w:pPr>
        <w:spacing w:line="360" w:lineRule="auto"/>
      </w:pPr>
      <w:hyperlink r:id="rId33" w:history="1">
        <w:r>
          <w:rPr>
            <w:rStyle w:val="Hyperlink"/>
          </w:rPr>
          <w:t>https://sbc.societegenerale.com/groups/gbis-impulse</w:t>
        </w:r>
      </w:hyperlink>
    </w:p>
    <w:p w:rsidR="00A60C26" w:rsidRDefault="00A60C26" w:rsidP="00A60C26">
      <w:pPr>
        <w:spacing w:line="360" w:lineRule="auto"/>
      </w:pPr>
      <w:hyperlink r:id="rId34" w:history="1">
        <w:r w:rsidRPr="00882173">
          <w:rPr>
            <w:rStyle w:val="Hyperlink"/>
          </w:rPr>
          <w:t>https://sgshare.ressources.socgen/gts/mktopm/qps/default.aspx?Redirect=1</w:t>
        </w:r>
      </w:hyperlink>
    </w:p>
    <w:p w:rsidR="00A60C26" w:rsidRDefault="00A60C26" w:rsidP="00A60C26">
      <w:pPr>
        <w:spacing w:line="360" w:lineRule="auto"/>
        <w:rPr>
          <w:rFonts w:eastAsia="Calibri" w:cstheme="minorHAnsi"/>
        </w:rPr>
      </w:pPr>
      <w:hyperlink r:id="rId35" w:history="1">
        <w:r w:rsidRPr="004D36F8">
          <w:rPr>
            <w:rStyle w:val="Hyperlink"/>
            <w:rFonts w:eastAsia="Calibri" w:cstheme="minorHAnsi"/>
          </w:rPr>
          <w:t>https://msdn.microsoft.com/fr-fr/library/ms159106.aspx</w:t>
        </w:r>
      </w:hyperlink>
    </w:p>
    <w:p w:rsidR="00A60C26" w:rsidRDefault="00A60C26" w:rsidP="00A60C26">
      <w:pPr>
        <w:spacing w:line="360" w:lineRule="auto"/>
        <w:rPr>
          <w:rFonts w:eastAsia="Calibri" w:cstheme="minorHAnsi"/>
        </w:rPr>
      </w:pPr>
      <w:hyperlink r:id="rId36" w:history="1">
        <w:r w:rsidRPr="000856CE">
          <w:rPr>
            <w:rStyle w:val="Hyperlink"/>
            <w:rFonts w:eastAsia="Calibri" w:cstheme="minorHAnsi"/>
          </w:rPr>
          <w:t>http://gtspedia.fr.world.socgen/index.php/Welcome_GTS</w:t>
        </w:r>
      </w:hyperlink>
    </w:p>
    <w:p w:rsidR="00A60C26" w:rsidRDefault="00A60C26" w:rsidP="00A60C26">
      <w:pPr>
        <w:spacing w:line="360" w:lineRule="auto"/>
      </w:pPr>
      <w:hyperlink r:id="rId37" w:history="1">
        <w:r w:rsidRPr="00882173">
          <w:rPr>
            <w:rStyle w:val="Hyperlink"/>
          </w:rPr>
          <w:t>http://gtspedia/index.php/MKT-OPM</w:t>
        </w:r>
      </w:hyperlink>
    </w:p>
    <w:p w:rsidR="000744CC" w:rsidRDefault="000744CC" w:rsidP="00993423">
      <w:pPr>
        <w:spacing w:line="240" w:lineRule="auto"/>
        <w:jc w:val="both"/>
      </w:pPr>
    </w:p>
    <w:p w:rsidR="00993423" w:rsidRDefault="00993423" w:rsidP="00993423"/>
    <w:p w:rsidR="000744CC" w:rsidRDefault="000744CC" w:rsidP="00993423"/>
    <w:p w:rsidR="000744CC" w:rsidRDefault="000744CC" w:rsidP="00993423"/>
    <w:p w:rsidR="000744CC" w:rsidRDefault="000744CC">
      <w:pPr>
        <w:spacing w:before="0" w:after="200"/>
      </w:pPr>
      <w:r>
        <w:br w:type="page"/>
      </w:r>
    </w:p>
    <w:p w:rsidR="000744CC" w:rsidRPr="000744CC" w:rsidRDefault="000744CC" w:rsidP="000744CC">
      <w:pPr>
        <w:pStyle w:val="Title"/>
      </w:pPr>
      <w:bookmarkStart w:id="116" w:name="_Toc429144117"/>
      <w:r w:rsidRPr="000744CC">
        <w:lastRenderedPageBreak/>
        <w:t>Annexe</w:t>
      </w:r>
      <w:bookmarkEnd w:id="116"/>
      <w:r w:rsidRPr="000744CC">
        <w:t xml:space="preserve"> </w:t>
      </w:r>
    </w:p>
    <w:p w:rsidR="000744CC" w:rsidRPr="000744CC" w:rsidRDefault="000744CC" w:rsidP="00C13AD1">
      <w:pPr>
        <w:pStyle w:val="Heading1"/>
        <w:numPr>
          <w:ilvl w:val="0"/>
          <w:numId w:val="32"/>
        </w:numPr>
      </w:pPr>
      <w:bookmarkStart w:id="117" w:name="_Toc429144118"/>
      <w:r w:rsidRPr="000744CC">
        <w:t>Process Golden Rules: Release management</w:t>
      </w:r>
      <w:bookmarkEnd w:id="117"/>
    </w:p>
    <w:p w:rsidR="000744CC" w:rsidRPr="00524277" w:rsidRDefault="000744CC" w:rsidP="000744CC">
      <w:pPr>
        <w:spacing w:before="0" w:line="240" w:lineRule="auto"/>
        <w:jc w:val="both"/>
        <w:rPr>
          <w:lang w:val="en-US"/>
        </w:rPr>
      </w:pPr>
      <w:r w:rsidRPr="00524277">
        <w:rPr>
          <w:lang w:val="en-US"/>
        </w:rPr>
        <w:t xml:space="preserve">Reminder: the objective of Release Management is to enable beneficial deployment to be made, with plan maintenance schedule. </w:t>
      </w:r>
    </w:p>
    <w:p w:rsidR="000744CC" w:rsidRPr="00524277" w:rsidRDefault="000744CC" w:rsidP="000744CC">
      <w:pPr>
        <w:spacing w:before="0" w:line="240" w:lineRule="auto"/>
        <w:jc w:val="both"/>
        <w:rPr>
          <w:lang w:val="en-US"/>
        </w:rPr>
      </w:pPr>
      <w:r w:rsidRPr="00524277">
        <w:rPr>
          <w:lang w:val="en-US"/>
        </w:rPr>
        <w:t xml:space="preserve">→ Use standardized methods and procedures for efficient and prompt handling of all modifications that may have an impact on IT services </w:t>
      </w:r>
    </w:p>
    <w:p w:rsidR="000744CC" w:rsidRPr="00524277" w:rsidRDefault="000744CC" w:rsidP="000744CC">
      <w:pPr>
        <w:spacing w:before="0" w:line="240" w:lineRule="auto"/>
        <w:jc w:val="both"/>
        <w:rPr>
          <w:lang w:val="en-US"/>
        </w:rPr>
      </w:pPr>
      <w:r w:rsidRPr="00524277">
        <w:rPr>
          <w:color w:val="FF0000"/>
          <w:lang w:val="en-US"/>
        </w:rPr>
        <w:t>1.</w:t>
      </w:r>
      <w:r w:rsidRPr="00524277">
        <w:rPr>
          <w:lang w:val="en-US"/>
        </w:rPr>
        <w:t xml:space="preserve"> Any deployment must have an associated approved REL in ITrack before being executed. </w:t>
      </w:r>
    </w:p>
    <w:p w:rsidR="000744CC" w:rsidRPr="00524277" w:rsidRDefault="000744CC" w:rsidP="000744CC">
      <w:pPr>
        <w:spacing w:before="0" w:line="240" w:lineRule="auto"/>
        <w:jc w:val="both"/>
        <w:rPr>
          <w:lang w:val="en-US"/>
        </w:rPr>
      </w:pPr>
      <w:r w:rsidRPr="00524277">
        <w:rPr>
          <w:lang w:val="en-US"/>
        </w:rPr>
        <w:t xml:space="preserve">Reminder: a release deployment is the addition, modification or removal of anything that could have an effect on IT Services. It is implemented in ITrack as a ‘REL’. </w:t>
      </w:r>
    </w:p>
    <w:p w:rsidR="000744CC" w:rsidRPr="00524277" w:rsidRDefault="000744CC" w:rsidP="000744CC">
      <w:pPr>
        <w:spacing w:before="0" w:line="240" w:lineRule="auto"/>
        <w:jc w:val="both"/>
        <w:rPr>
          <w:lang w:val="en-US"/>
        </w:rPr>
      </w:pPr>
      <w:r w:rsidRPr="00524277">
        <w:rPr>
          <w:color w:val="FF0000"/>
          <w:lang w:val="en-US"/>
        </w:rPr>
        <w:t>2.</w:t>
      </w:r>
      <w:r w:rsidRPr="00524277">
        <w:rPr>
          <w:lang w:val="en-US"/>
        </w:rPr>
        <w:t xml:space="preserve"> All demands with release towards GTS must be completed as early as possible via an enhancement or a defect (Change) or a RFC (Request for change). The GTS RRB schedule control is based on Wednesday evening to the next Thursday evening. Assessment of REL must be completed before each RRB review and release start date. </w:t>
      </w:r>
    </w:p>
    <w:p w:rsidR="000744CC" w:rsidRPr="00524277" w:rsidRDefault="000744CC" w:rsidP="000744CC">
      <w:pPr>
        <w:spacing w:before="0" w:line="240" w:lineRule="auto"/>
        <w:jc w:val="both"/>
        <w:rPr>
          <w:lang w:val="en-US"/>
        </w:rPr>
      </w:pPr>
      <w:r w:rsidRPr="00524277">
        <w:rPr>
          <w:color w:val="FF0000"/>
          <w:lang w:val="en-US"/>
        </w:rPr>
        <w:t>3.</w:t>
      </w:r>
      <w:r w:rsidRPr="00524277">
        <w:rPr>
          <w:lang w:val="en-US"/>
        </w:rPr>
        <w:t xml:space="preserve"> It is mandatory to link software release to an enhancement or a defect. (Non software releases may not be linked to an enhancement or a defect) </w:t>
      </w:r>
    </w:p>
    <w:p w:rsidR="000744CC" w:rsidRPr="00524277" w:rsidRDefault="000744CC" w:rsidP="000744CC">
      <w:pPr>
        <w:spacing w:before="0" w:line="240" w:lineRule="auto"/>
        <w:jc w:val="both"/>
        <w:rPr>
          <w:lang w:val="en-US"/>
        </w:rPr>
      </w:pPr>
      <w:r w:rsidRPr="00524277">
        <w:rPr>
          <w:color w:val="FF0000"/>
          <w:lang w:val="en-US"/>
        </w:rPr>
        <w:t>4.</w:t>
      </w:r>
      <w:r w:rsidRPr="00524277">
        <w:rPr>
          <w:lang w:val="en-US"/>
        </w:rPr>
        <w:t xml:space="preserve"> It is mandatory to link the request, change or the project reference to the release description. </w:t>
      </w:r>
    </w:p>
    <w:p w:rsidR="000744CC" w:rsidRPr="00524277" w:rsidRDefault="000744CC" w:rsidP="000744CC">
      <w:pPr>
        <w:spacing w:before="0" w:line="240" w:lineRule="auto"/>
        <w:jc w:val="both"/>
        <w:rPr>
          <w:lang w:val="en-US"/>
        </w:rPr>
      </w:pPr>
      <w:r w:rsidRPr="00524277">
        <w:rPr>
          <w:color w:val="FF0000"/>
          <w:lang w:val="en-US"/>
        </w:rPr>
        <w:t>5.</w:t>
      </w:r>
      <w:r w:rsidRPr="00524277">
        <w:rPr>
          <w:lang w:val="en-US"/>
        </w:rPr>
        <w:t xml:space="preserve"> Once the Release is executed, its status must be set to: Delivered (success), reviewed (success validated by a PIR) or cancelled (deployment didn't take place or rollback performed) Not closing a REL creates an operational risk since one cannot know whether the change has been executed or not! </w:t>
      </w:r>
    </w:p>
    <w:p w:rsidR="000744CC" w:rsidRPr="00524277" w:rsidRDefault="000744CC" w:rsidP="000744CC">
      <w:pPr>
        <w:spacing w:before="0" w:line="240" w:lineRule="auto"/>
        <w:jc w:val="both"/>
        <w:rPr>
          <w:lang w:val="en-US"/>
        </w:rPr>
      </w:pPr>
      <w:r w:rsidRPr="00524277">
        <w:rPr>
          <w:color w:val="FF0000"/>
          <w:lang w:val="en-US"/>
        </w:rPr>
        <w:t>6.</w:t>
      </w:r>
      <w:r w:rsidRPr="00524277">
        <w:rPr>
          <w:lang w:val="en-US"/>
        </w:rPr>
        <w:t xml:space="preserve"> Workflow type should be defined according to the below definitions: </w:t>
      </w:r>
    </w:p>
    <w:p w:rsidR="000744CC" w:rsidRPr="00DA7741" w:rsidRDefault="000744CC" w:rsidP="000744CC">
      <w:pPr>
        <w:spacing w:before="0" w:line="240" w:lineRule="auto"/>
        <w:jc w:val="both"/>
        <w:rPr>
          <w:lang w:val="en-US"/>
        </w:rPr>
      </w:pPr>
      <w:r w:rsidRPr="00524277">
        <w:rPr>
          <w:lang w:val="en-US"/>
        </w:rPr>
        <w:t xml:space="preserve">Standard release for a pre-approved (by skill team) operation with accepted risk, low impact and full description. Emergency release to solve or prevent an imminent high-priority incident from happening. </w:t>
      </w:r>
      <w:r w:rsidRPr="00DA7741">
        <w:rPr>
          <w:lang w:val="en-US"/>
        </w:rPr>
        <w:t xml:space="preserve">The Outage reference must be mentioned in the release. </w:t>
      </w:r>
    </w:p>
    <w:p w:rsidR="000744CC" w:rsidRPr="00524277" w:rsidRDefault="000744CC" w:rsidP="000744CC">
      <w:pPr>
        <w:spacing w:before="0" w:line="240" w:lineRule="auto"/>
        <w:jc w:val="both"/>
        <w:rPr>
          <w:lang w:val="en-US"/>
        </w:rPr>
      </w:pPr>
      <w:r w:rsidRPr="00524277">
        <w:rPr>
          <w:lang w:val="en-US"/>
        </w:rPr>
        <w:t xml:space="preserve">When a BUG has (or could have) a major business impact with no acceptable workaround and an immediate action is required with no delay OR when a quick Enhancement should be implemented, in case of regulatory or business requirements or even senior management decision =&gt; Emergency justification must always be provided in a way that any actor understands the reasons of emergency context (manager, coordinator, technical and functional support, CIO…). General release for any other operation. Should be submitted at least 12 business days before operation for infra WE, otherwise 5 business days. If too late, the REL submitter should liaise with the infra WE sponsor or the Alert Correspondent. </w:t>
      </w:r>
    </w:p>
    <w:p w:rsidR="000744CC" w:rsidRPr="00524277" w:rsidRDefault="000744CC" w:rsidP="000744CC">
      <w:pPr>
        <w:spacing w:before="0" w:line="240" w:lineRule="auto"/>
        <w:jc w:val="both"/>
        <w:rPr>
          <w:lang w:val="en-US"/>
        </w:rPr>
      </w:pPr>
      <w:r w:rsidRPr="00524277">
        <w:rPr>
          <w:lang w:val="en-US"/>
        </w:rPr>
        <w:t xml:space="preserve">Tactical release for production which has to be delivered in short delay by one team and that doesn’t require an impact/risk analysis from other stakeholder. This release must be submitted at least 2 business days before deployment. </w:t>
      </w:r>
    </w:p>
    <w:p w:rsidR="000744CC" w:rsidRPr="00524277" w:rsidRDefault="000744CC" w:rsidP="000744CC">
      <w:pPr>
        <w:spacing w:before="0" w:line="240" w:lineRule="auto"/>
        <w:jc w:val="both"/>
        <w:rPr>
          <w:lang w:val="en-US"/>
        </w:rPr>
      </w:pPr>
      <w:r w:rsidRPr="00524277">
        <w:rPr>
          <w:color w:val="FF0000"/>
          <w:lang w:val="en-US"/>
        </w:rPr>
        <w:t>7.</w:t>
      </w:r>
      <w:r w:rsidRPr="00524277">
        <w:rPr>
          <w:lang w:val="en-US"/>
        </w:rPr>
        <w:t xml:space="preserve"> Summary: synthesize the release in an understandable short nominal sentence. </w:t>
      </w:r>
    </w:p>
    <w:p w:rsidR="000744CC" w:rsidRPr="00524277" w:rsidRDefault="000744CC" w:rsidP="000744CC">
      <w:pPr>
        <w:spacing w:before="0" w:line="240" w:lineRule="auto"/>
        <w:jc w:val="both"/>
        <w:rPr>
          <w:lang w:val="en-US"/>
        </w:rPr>
      </w:pPr>
      <w:r w:rsidRPr="00524277">
        <w:rPr>
          <w:lang w:val="en-US"/>
        </w:rPr>
        <w:t xml:space="preserve">Release on SGSS perimeter should have a summary starting by “[SGSS]”. </w:t>
      </w:r>
    </w:p>
    <w:p w:rsidR="000744CC" w:rsidRPr="00524277" w:rsidRDefault="000744CC" w:rsidP="000744CC">
      <w:pPr>
        <w:spacing w:before="0" w:line="240" w:lineRule="auto"/>
        <w:jc w:val="both"/>
        <w:rPr>
          <w:lang w:val="en-US"/>
        </w:rPr>
      </w:pPr>
      <w:r w:rsidRPr="00524277">
        <w:rPr>
          <w:lang w:val="en-US"/>
        </w:rPr>
        <w:t xml:space="preserve">Release on NEWEDGE perimeter should have a summary starting by “[NEWEDGE]”. </w:t>
      </w:r>
    </w:p>
    <w:p w:rsidR="000744CC" w:rsidRPr="00524277" w:rsidRDefault="000744CC" w:rsidP="000744CC">
      <w:pPr>
        <w:spacing w:before="0" w:line="240" w:lineRule="auto"/>
        <w:jc w:val="both"/>
        <w:rPr>
          <w:lang w:val="en-US"/>
        </w:rPr>
      </w:pPr>
      <w:r w:rsidRPr="00524277">
        <w:rPr>
          <w:lang w:val="en-US"/>
        </w:rPr>
        <w:t xml:space="preserve">Release on PRIV perimeter should have a summary starting by “[PRIV]”. </w:t>
      </w:r>
    </w:p>
    <w:p w:rsidR="000744CC" w:rsidRPr="00524277" w:rsidRDefault="000744CC" w:rsidP="000744CC">
      <w:pPr>
        <w:spacing w:before="0" w:line="240" w:lineRule="auto"/>
        <w:jc w:val="both"/>
        <w:rPr>
          <w:lang w:val="en-US"/>
        </w:rPr>
      </w:pPr>
      <w:r w:rsidRPr="00524277">
        <w:rPr>
          <w:lang w:val="en-US"/>
        </w:rPr>
        <w:t xml:space="preserve">Release on SGCIB perimeter should have a summary starting by “[SGCIB]” </w:t>
      </w:r>
    </w:p>
    <w:p w:rsidR="000744CC" w:rsidRPr="00524277" w:rsidRDefault="000744CC" w:rsidP="000744CC">
      <w:pPr>
        <w:spacing w:before="0" w:line="240" w:lineRule="auto"/>
        <w:jc w:val="both"/>
        <w:rPr>
          <w:lang w:val="en-US"/>
        </w:rPr>
      </w:pPr>
      <w:r w:rsidRPr="00524277">
        <w:rPr>
          <w:lang w:val="en-US"/>
        </w:rPr>
        <w:t xml:space="preserve">Release which concern all GBIS perimeter should have a summary starting by “[GBIS]” (optional). </w:t>
      </w:r>
    </w:p>
    <w:p w:rsidR="000744CC" w:rsidRPr="00524277" w:rsidRDefault="000744CC" w:rsidP="000744CC">
      <w:pPr>
        <w:spacing w:before="0" w:line="240" w:lineRule="auto"/>
        <w:jc w:val="both"/>
        <w:rPr>
          <w:lang w:val="en-US"/>
        </w:rPr>
      </w:pPr>
      <w:r w:rsidRPr="00524277">
        <w:rPr>
          <w:color w:val="FF0000"/>
          <w:lang w:val="en-US"/>
        </w:rPr>
        <w:lastRenderedPageBreak/>
        <w:t>8.</w:t>
      </w:r>
      <w:r w:rsidRPr="00524277">
        <w:rPr>
          <w:lang w:val="en-US"/>
        </w:rPr>
        <w:t xml:space="preserve"> Description contains the details of the operation, or refers to an attached document with the following information: Explicit content, actors and impacts on the rest of IS: other applications, infrastructure, business process... </w:t>
      </w:r>
    </w:p>
    <w:p w:rsidR="000744CC" w:rsidRPr="00524277" w:rsidRDefault="000744CC" w:rsidP="000744CC">
      <w:pPr>
        <w:spacing w:before="0" w:line="240" w:lineRule="auto"/>
        <w:jc w:val="both"/>
        <w:rPr>
          <w:lang w:val="en-US"/>
        </w:rPr>
      </w:pPr>
      <w:r w:rsidRPr="00524277">
        <w:rPr>
          <w:lang w:val="en-US"/>
        </w:rPr>
        <w:t xml:space="preserve">Adequacy with business / IT / infrastructure / production / security expectations [Test results, controls...] </w:t>
      </w:r>
    </w:p>
    <w:p w:rsidR="000744CC" w:rsidRPr="00524277" w:rsidRDefault="000744CC" w:rsidP="000744CC">
      <w:pPr>
        <w:spacing w:before="0" w:line="240" w:lineRule="auto"/>
        <w:jc w:val="both"/>
        <w:rPr>
          <w:lang w:val="en-US"/>
        </w:rPr>
      </w:pPr>
      <w:r w:rsidRPr="00524277">
        <w:rPr>
          <w:lang w:val="en-US"/>
        </w:rPr>
        <w:t xml:space="preserve">Pre-requisites for implementing operations (from business, IT, infra, production perspective) </w:t>
      </w:r>
    </w:p>
    <w:p w:rsidR="000744CC" w:rsidRPr="00524277" w:rsidRDefault="000744CC" w:rsidP="000744CC">
      <w:pPr>
        <w:spacing w:before="0" w:line="240" w:lineRule="auto"/>
        <w:jc w:val="both"/>
        <w:rPr>
          <w:lang w:val="en-US"/>
        </w:rPr>
      </w:pPr>
      <w:r w:rsidRPr="00524277">
        <w:rPr>
          <w:lang w:val="en-US"/>
        </w:rPr>
        <w:t xml:space="preserve">Detailed roll-out plan (or a link to roll-out public document if any) </w:t>
      </w:r>
    </w:p>
    <w:p w:rsidR="000744CC" w:rsidRPr="00524277" w:rsidRDefault="000744CC" w:rsidP="000744CC">
      <w:pPr>
        <w:spacing w:before="0" w:line="240" w:lineRule="auto"/>
        <w:jc w:val="both"/>
        <w:rPr>
          <w:lang w:val="en-US"/>
        </w:rPr>
      </w:pPr>
      <w:r w:rsidRPr="00524277">
        <w:rPr>
          <w:color w:val="FF0000"/>
          <w:lang w:val="en-US"/>
        </w:rPr>
        <w:t>9.</w:t>
      </w:r>
      <w:r w:rsidRPr="00524277">
        <w:rPr>
          <w:lang w:val="en-US"/>
        </w:rPr>
        <w:t xml:space="preserve"> Impact: the value of the field will set the approval level of the Release. The higher the impact is, the higher the approval level is required. </w:t>
      </w:r>
    </w:p>
    <w:p w:rsidR="000744CC" w:rsidRPr="00524277" w:rsidRDefault="000744CC" w:rsidP="000744CC">
      <w:pPr>
        <w:spacing w:before="0" w:line="240" w:lineRule="auto"/>
        <w:jc w:val="both"/>
        <w:rPr>
          <w:lang w:val="en-US"/>
        </w:rPr>
      </w:pPr>
      <w:r w:rsidRPr="00524277">
        <w:rPr>
          <w:color w:val="FF0000"/>
          <w:lang w:val="en-US"/>
        </w:rPr>
        <w:t>10.</w:t>
      </w:r>
      <w:r w:rsidRPr="00524277">
        <w:rPr>
          <w:lang w:val="en-US"/>
        </w:rPr>
        <w:t xml:space="preserve"> Risk: This field will assess the consequence of a failure: Low, Medium (service affected) or High (disruption) Any operation with a medium or high risk should use REL template #12345, and include a detailed rollback plan. </w:t>
      </w:r>
    </w:p>
    <w:p w:rsidR="000744CC" w:rsidRPr="00524277" w:rsidRDefault="000744CC" w:rsidP="000744CC">
      <w:pPr>
        <w:spacing w:before="0" w:line="240" w:lineRule="auto"/>
        <w:jc w:val="both"/>
        <w:rPr>
          <w:lang w:val="en-US"/>
        </w:rPr>
      </w:pPr>
      <w:r w:rsidRPr="00524277">
        <w:rPr>
          <w:color w:val="FF0000"/>
          <w:lang w:val="en-US"/>
        </w:rPr>
        <w:t>11.</w:t>
      </w:r>
      <w:r w:rsidRPr="00524277">
        <w:rPr>
          <w:lang w:val="en-US"/>
        </w:rPr>
        <w:t xml:space="preserve"> Start Date / End Date / Expected Downtime are followed and accurate. Downtime refers to the service provided, not assets. For operation lasting 8 hours or more, a detailed chronogram is mandatory. </w:t>
      </w:r>
    </w:p>
    <w:p w:rsidR="000744CC" w:rsidRPr="00524277" w:rsidRDefault="000744CC" w:rsidP="000744CC">
      <w:pPr>
        <w:spacing w:before="0" w:line="240" w:lineRule="auto"/>
        <w:jc w:val="both"/>
        <w:rPr>
          <w:lang w:val="en-US"/>
        </w:rPr>
      </w:pPr>
      <w:r w:rsidRPr="00524277">
        <w:rPr>
          <w:color w:val="FF0000"/>
          <w:lang w:val="en-US"/>
        </w:rPr>
        <w:t>12.</w:t>
      </w:r>
      <w:r w:rsidRPr="00524277">
        <w:rPr>
          <w:lang w:val="en-US"/>
        </w:rPr>
        <w:t xml:space="preserve"> Release timeframe is chosen to minimize the Impact (and the risk) of the operation on business activity:Significant infrastructure operation (on production) should be planned during infra WE </w:t>
      </w:r>
    </w:p>
    <w:p w:rsidR="000744CC" w:rsidRPr="00524277" w:rsidRDefault="000744CC" w:rsidP="000744CC">
      <w:pPr>
        <w:spacing w:before="0" w:line="240" w:lineRule="auto"/>
        <w:jc w:val="both"/>
        <w:rPr>
          <w:lang w:val="en-US"/>
        </w:rPr>
      </w:pPr>
      <w:r w:rsidRPr="00524277">
        <w:rPr>
          <w:lang w:val="en-US"/>
        </w:rPr>
        <w:t xml:space="preserve">To prevent any issue after WE operations, no Release should be planned on Monday morning (until 12:00) </w:t>
      </w:r>
    </w:p>
    <w:p w:rsidR="000744CC" w:rsidRPr="00524277" w:rsidRDefault="000744CC" w:rsidP="000744CC">
      <w:pPr>
        <w:spacing w:before="0" w:line="240" w:lineRule="auto"/>
        <w:jc w:val="both"/>
        <w:rPr>
          <w:lang w:val="en-US"/>
        </w:rPr>
      </w:pPr>
      <w:r w:rsidRPr="00524277">
        <w:rPr>
          <w:lang w:val="en-US"/>
        </w:rPr>
        <w:t xml:space="preserve">Expiries, moratoriums and freeze periods are critical for business. Any release impacting those services (including transversal operations) should have a validated derogation form attached. </w:t>
      </w:r>
    </w:p>
    <w:p w:rsidR="000744CC" w:rsidRPr="00DA7741" w:rsidRDefault="000744CC" w:rsidP="000744CC">
      <w:pPr>
        <w:spacing w:before="0" w:line="240" w:lineRule="auto"/>
        <w:jc w:val="both"/>
        <w:rPr>
          <w:lang w:val="en-US"/>
        </w:rPr>
      </w:pPr>
      <w:r w:rsidRPr="00524277">
        <w:rPr>
          <w:color w:val="FF0000"/>
          <w:lang w:val="en-US"/>
        </w:rPr>
        <w:t>13.</w:t>
      </w:r>
      <w:r w:rsidRPr="00524277">
        <w:rPr>
          <w:lang w:val="en-US"/>
        </w:rPr>
        <w:t xml:space="preserve"> There must be attached case(s) for each set of action by teams involved. These teams must validate the release. Done by checking the appropriate “Required skill teams” fields, or by manually adding approvers. </w:t>
      </w:r>
      <w:r w:rsidRPr="00DA7741">
        <w:rPr>
          <w:lang w:val="en-US"/>
        </w:rPr>
        <w:t xml:space="preserve">Teams with no action can be notified. </w:t>
      </w:r>
    </w:p>
    <w:p w:rsidR="000744CC" w:rsidRPr="00524277" w:rsidRDefault="000744CC" w:rsidP="000744CC">
      <w:pPr>
        <w:spacing w:before="0" w:line="240" w:lineRule="auto"/>
        <w:jc w:val="both"/>
        <w:rPr>
          <w:lang w:val="en-US"/>
        </w:rPr>
      </w:pPr>
      <w:r w:rsidRPr="00524277">
        <w:rPr>
          <w:color w:val="FF0000"/>
          <w:lang w:val="en-US"/>
        </w:rPr>
        <w:t>14.</w:t>
      </w:r>
      <w:r w:rsidRPr="00524277">
        <w:rPr>
          <w:lang w:val="en-US"/>
        </w:rPr>
        <w:t xml:space="preserve"> Once a release is submitted to approbation, it should not be modified (nor the timeframe, nor the cases it contains, etc…</w:t>
      </w:r>
      <w:proofErr w:type="gramStart"/>
      <w:r w:rsidRPr="00524277">
        <w:rPr>
          <w:lang w:val="en-US"/>
        </w:rPr>
        <w:t>)Modifying</w:t>
      </w:r>
      <w:proofErr w:type="gramEnd"/>
      <w:r w:rsidRPr="00524277">
        <w:rPr>
          <w:lang w:val="en-US"/>
        </w:rPr>
        <w:t xml:space="preserve"> a release after its submission can require approbation workflow reset. Liaise with MKT IPCM (48000) for more information. </w:t>
      </w:r>
    </w:p>
    <w:p w:rsidR="000744CC" w:rsidRPr="00524277" w:rsidRDefault="000744CC" w:rsidP="000744CC">
      <w:pPr>
        <w:spacing w:before="0" w:line="240" w:lineRule="auto"/>
        <w:jc w:val="both"/>
        <w:rPr>
          <w:lang w:val="en-US"/>
        </w:rPr>
      </w:pPr>
      <w:r w:rsidRPr="00524277">
        <w:rPr>
          <w:color w:val="FF0000"/>
          <w:lang w:val="en-US"/>
        </w:rPr>
        <w:t>15.</w:t>
      </w:r>
      <w:r w:rsidRPr="00524277">
        <w:rPr>
          <w:lang w:val="en-US"/>
        </w:rPr>
        <w:t xml:space="preserve"> ITEC Release managers are in charge of the whole release object lifecycle, from creation to closure with their PIR (post implementation review) and coordinate with the application Change Manager [see ITEC CMRM definition] </w:t>
      </w:r>
    </w:p>
    <w:p w:rsidR="000744CC" w:rsidRPr="00DA7741" w:rsidRDefault="000744CC" w:rsidP="000744CC">
      <w:pPr>
        <w:spacing w:before="0" w:line="240" w:lineRule="auto"/>
        <w:jc w:val="both"/>
        <w:rPr>
          <w:lang w:val="en-US"/>
        </w:rPr>
      </w:pPr>
      <w:r w:rsidRPr="00524277">
        <w:rPr>
          <w:color w:val="FF0000"/>
          <w:lang w:val="en-US"/>
        </w:rPr>
        <w:t>16.</w:t>
      </w:r>
      <w:r w:rsidRPr="00524277">
        <w:rPr>
          <w:lang w:val="en-US"/>
        </w:rPr>
        <w:t xml:space="preserve"> On ITEC owned applications, Appli/Infra field must be: APPLI for ITEC releases and INFRA for GTS releases. </w:t>
      </w:r>
      <w:r w:rsidRPr="00DA7741">
        <w:rPr>
          <w:lang w:val="en-US"/>
        </w:rPr>
        <w:t xml:space="preserve">Release manager should consequently be in the same entity. </w:t>
      </w:r>
    </w:p>
    <w:p w:rsidR="000744CC" w:rsidRPr="00524277" w:rsidRDefault="000744CC" w:rsidP="000744CC">
      <w:pPr>
        <w:spacing w:before="0" w:line="240" w:lineRule="auto"/>
        <w:jc w:val="both"/>
        <w:rPr>
          <w:lang w:val="en-US"/>
        </w:rPr>
      </w:pPr>
      <w:r w:rsidRPr="00524277">
        <w:rPr>
          <w:color w:val="FF0000"/>
          <w:lang w:val="en-US"/>
        </w:rPr>
        <w:t>17.</w:t>
      </w:r>
      <w:r w:rsidRPr="00524277">
        <w:rPr>
          <w:lang w:val="en-US"/>
        </w:rPr>
        <w:t xml:space="preserve"> Obtain a dispensation for Release which is concerned by an event (ARM, Epxiry…). All information about derogation process are available here. </w:t>
      </w:r>
    </w:p>
    <w:p w:rsidR="000744CC" w:rsidRDefault="000744CC" w:rsidP="000744CC">
      <w:pPr>
        <w:spacing w:before="0" w:line="240" w:lineRule="auto"/>
        <w:jc w:val="both"/>
        <w:rPr>
          <w:lang w:val="en-US"/>
        </w:rPr>
      </w:pPr>
      <w:r w:rsidRPr="00524277">
        <w:rPr>
          <w:color w:val="FF0000"/>
          <w:lang w:val="en-US"/>
        </w:rPr>
        <w:t>18.</w:t>
      </w:r>
      <w:r w:rsidRPr="00524277">
        <w:rPr>
          <w:lang w:val="en-US"/>
        </w:rPr>
        <w:t xml:space="preserve"> GTS template is mandatory for Infra Weekend Releases or for Releases with Risk &gt; Low</w:t>
      </w:r>
    </w:p>
    <w:p w:rsidR="00706561" w:rsidRDefault="00706561" w:rsidP="000744CC">
      <w:pPr>
        <w:spacing w:before="0" w:line="240" w:lineRule="auto"/>
        <w:jc w:val="both"/>
        <w:rPr>
          <w:lang w:val="en-US"/>
        </w:rPr>
      </w:pPr>
    </w:p>
    <w:p w:rsidR="00706561" w:rsidRPr="00706561" w:rsidRDefault="00706561" w:rsidP="00C13AD1">
      <w:pPr>
        <w:pStyle w:val="Heading1"/>
        <w:numPr>
          <w:ilvl w:val="0"/>
          <w:numId w:val="32"/>
        </w:numPr>
      </w:pPr>
      <w:bookmarkStart w:id="118" w:name="_Toc429144119"/>
      <w:r w:rsidRPr="00706561">
        <w:t>Process Golden Rules: Incident management</w:t>
      </w:r>
      <w:bookmarkEnd w:id="118"/>
    </w:p>
    <w:p w:rsidR="00706561" w:rsidRPr="00706561" w:rsidRDefault="00706561" w:rsidP="00A60C26">
      <w:pPr>
        <w:spacing w:before="0" w:after="0"/>
        <w:jc w:val="both"/>
        <w:rPr>
          <w:rFonts w:cstheme="minorHAnsi"/>
          <w:lang w:val="en-US"/>
        </w:rPr>
      </w:pPr>
      <w:r w:rsidRPr="00706561">
        <w:rPr>
          <w:rFonts w:cstheme="minorHAnsi"/>
          <w:lang w:val="en-US"/>
        </w:rPr>
        <w:t xml:space="preserve">Reminder: the objective of Incident Management is to restore a normal service operation. Root cause identification and mitigation belongs to Problem Management. </w:t>
      </w:r>
    </w:p>
    <w:p w:rsidR="00706561" w:rsidRPr="00706561" w:rsidRDefault="00706561" w:rsidP="00A60C26">
      <w:pPr>
        <w:spacing w:before="0" w:after="0"/>
        <w:jc w:val="both"/>
        <w:rPr>
          <w:rFonts w:cstheme="minorHAnsi"/>
          <w:lang w:val="en-US"/>
        </w:rPr>
      </w:pPr>
      <w:r w:rsidRPr="00706561">
        <w:rPr>
          <w:rFonts w:cstheme="minorHAnsi"/>
          <w:color w:val="FF0000"/>
          <w:lang w:val="en-US"/>
        </w:rPr>
        <w:t>1.</w:t>
      </w:r>
      <w:r w:rsidRPr="00706561">
        <w:rPr>
          <w:rFonts w:cstheme="minorHAnsi"/>
          <w:lang w:val="en-US"/>
        </w:rPr>
        <w:t xml:space="preserve"> An incident in </w:t>
      </w:r>
      <w:hyperlink r:id="rId38" w:history="1">
        <w:proofErr w:type="spellStart"/>
        <w:r w:rsidRPr="00706561">
          <w:rPr>
            <w:rFonts w:cstheme="minorHAnsi"/>
            <w:color w:val="0000FF"/>
            <w:u w:val="single"/>
            <w:lang w:val="en-US"/>
          </w:rPr>
          <w:t>Outageware</w:t>
        </w:r>
        <w:proofErr w:type="spellEnd"/>
        <w:r w:rsidRPr="00706561">
          <w:rPr>
            <w:rFonts w:cstheme="minorHAnsi"/>
            <w:color w:val="0000FF"/>
            <w:u w:val="single"/>
            <w:lang w:val="en-US"/>
          </w:rPr>
          <w:t xml:space="preserve"> </w:t>
        </w:r>
      </w:hyperlink>
      <w:r w:rsidRPr="00706561">
        <w:rPr>
          <w:rFonts w:cstheme="minorHAnsi"/>
          <w:lang w:val="en-US"/>
        </w:rPr>
        <w:t xml:space="preserve">for any </w:t>
      </w:r>
      <w:ins w:id="119" w:author="Unknown">
        <w:r w:rsidRPr="00706561">
          <w:rPr>
            <w:rFonts w:cstheme="minorHAnsi"/>
            <w:lang w:val="en-US"/>
          </w:rPr>
          <w:t>unplanned</w:t>
        </w:r>
      </w:ins>
      <w:r w:rsidRPr="00706561">
        <w:rPr>
          <w:rFonts w:cstheme="minorHAnsi"/>
          <w:lang w:val="en-US"/>
        </w:rPr>
        <w:t xml:space="preserve"> interruption / reduction in the quality of an IT Service to our customers. Technical resolution steps should be stored in an </w:t>
      </w:r>
      <w:hyperlink r:id="rId39" w:history="1">
        <w:proofErr w:type="spellStart"/>
        <w:r w:rsidRPr="00706561">
          <w:rPr>
            <w:rFonts w:cstheme="minorHAnsi"/>
            <w:color w:val="0000FF"/>
            <w:u w:val="single"/>
            <w:lang w:val="en-US"/>
          </w:rPr>
          <w:t>ITrack</w:t>
        </w:r>
        <w:proofErr w:type="spellEnd"/>
        <w:r w:rsidRPr="00706561">
          <w:rPr>
            <w:rFonts w:cstheme="minorHAnsi"/>
            <w:color w:val="0000FF"/>
            <w:u w:val="single"/>
            <w:lang w:val="en-US"/>
          </w:rPr>
          <w:t xml:space="preserve"> </w:t>
        </w:r>
      </w:hyperlink>
      <w:r w:rsidRPr="00706561">
        <w:rPr>
          <w:rFonts w:cstheme="minorHAnsi"/>
          <w:lang w:val="en-US"/>
        </w:rPr>
        <w:t xml:space="preserve">case. </w:t>
      </w:r>
    </w:p>
    <w:p w:rsidR="00706561" w:rsidRPr="00706561" w:rsidRDefault="00706561" w:rsidP="00A60C26">
      <w:pPr>
        <w:spacing w:before="0" w:after="0"/>
        <w:jc w:val="both"/>
        <w:rPr>
          <w:rFonts w:cstheme="minorHAnsi"/>
          <w:lang w:val="en-US"/>
        </w:rPr>
      </w:pPr>
      <w:r w:rsidRPr="00706561">
        <w:rPr>
          <w:rFonts w:cstheme="minorHAnsi"/>
          <w:color w:val="808080"/>
          <w:lang w:val="en-US"/>
        </w:rPr>
        <w:lastRenderedPageBreak/>
        <w:t xml:space="preserve">Usage of </w:t>
      </w:r>
      <w:proofErr w:type="spellStart"/>
      <w:r w:rsidRPr="00706561">
        <w:rPr>
          <w:rFonts w:cstheme="minorHAnsi"/>
          <w:color w:val="808080"/>
          <w:lang w:val="en-US"/>
        </w:rPr>
        <w:t>Outageware</w:t>
      </w:r>
      <w:proofErr w:type="spellEnd"/>
      <w:r w:rsidRPr="00706561">
        <w:rPr>
          <w:rFonts w:cstheme="minorHAnsi"/>
          <w:color w:val="808080"/>
          <w:lang w:val="en-US"/>
        </w:rPr>
        <w:t xml:space="preserve"> templates is strongly encouraged to speed up usual incidents declaration (standard title, known impact...)</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706561">
        <w:rPr>
          <w:rFonts w:cstheme="minorHAnsi"/>
          <w:color w:val="FF0000"/>
          <w:lang w:val="en-US"/>
        </w:rPr>
        <w:t>2.</w:t>
      </w:r>
      <w:r w:rsidRPr="00706561">
        <w:rPr>
          <w:rFonts w:cstheme="minorHAnsi"/>
          <w:lang w:val="en-US"/>
        </w:rPr>
        <w:t xml:space="preserve"> The outage is written with a correct syntax / spelling, in a "customer-understandable" view, not a technical one. </w:t>
      </w:r>
    </w:p>
    <w:p w:rsidR="00706561" w:rsidRPr="00706561" w:rsidRDefault="00706561" w:rsidP="00A60C26">
      <w:pPr>
        <w:spacing w:before="0" w:after="0"/>
        <w:jc w:val="both"/>
        <w:rPr>
          <w:rFonts w:cstheme="minorHAnsi"/>
          <w:lang w:val="en-US"/>
        </w:rPr>
      </w:pPr>
      <w:r w:rsidRPr="00706561">
        <w:rPr>
          <w:rFonts w:cstheme="minorHAnsi"/>
          <w:color w:val="FF0000"/>
          <w:lang w:val="en-US"/>
        </w:rPr>
        <w:t>3.</w:t>
      </w:r>
      <w:r w:rsidRPr="00706561">
        <w:rPr>
          <w:rFonts w:cstheme="minorHAnsi"/>
          <w:lang w:val="en-US"/>
        </w:rPr>
        <w:t xml:space="preserve"> When service is interrupted, the incident is declared ASAP in </w:t>
      </w:r>
      <w:proofErr w:type="spellStart"/>
      <w:r w:rsidRPr="00706561">
        <w:rPr>
          <w:rFonts w:cstheme="minorHAnsi"/>
          <w:lang w:val="en-US"/>
        </w:rPr>
        <w:t>Outageware</w:t>
      </w:r>
      <w:proofErr w:type="spellEnd"/>
      <w:r w:rsidRPr="00706561">
        <w:rPr>
          <w:rFonts w:cstheme="minorHAnsi"/>
          <w:lang w:val="en-US"/>
        </w:rPr>
        <w:t xml:space="preserve"> to inform our customers. </w:t>
      </w:r>
    </w:p>
    <w:p w:rsidR="00706561" w:rsidRPr="00706561" w:rsidRDefault="00706561" w:rsidP="00A60C26">
      <w:pPr>
        <w:spacing w:before="0" w:after="0"/>
        <w:jc w:val="both"/>
        <w:rPr>
          <w:rFonts w:cstheme="minorHAnsi"/>
          <w:lang w:val="en-US"/>
        </w:rPr>
      </w:pPr>
      <w:r w:rsidRPr="00706561">
        <w:rPr>
          <w:rFonts w:cstheme="minorHAnsi"/>
          <w:color w:val="808080"/>
          <w:lang w:val="en-US"/>
        </w:rPr>
        <w:t xml:space="preserve">Outside business hours, communication in </w:t>
      </w:r>
      <w:proofErr w:type="spellStart"/>
      <w:r w:rsidRPr="00706561">
        <w:rPr>
          <w:rFonts w:cstheme="minorHAnsi"/>
          <w:color w:val="808080"/>
          <w:lang w:val="en-US"/>
        </w:rPr>
        <w:t>Outageware</w:t>
      </w:r>
      <w:proofErr w:type="spellEnd"/>
      <w:r w:rsidRPr="00706561">
        <w:rPr>
          <w:rFonts w:cstheme="minorHAnsi"/>
          <w:color w:val="808080"/>
          <w:lang w:val="en-US"/>
        </w:rPr>
        <w:t xml:space="preserve"> can be done after first investigations.</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706561">
        <w:rPr>
          <w:rFonts w:cstheme="minorHAnsi"/>
          <w:color w:val="FF0000"/>
          <w:lang w:val="en-US"/>
        </w:rPr>
        <w:t>4.</w:t>
      </w:r>
      <w:r w:rsidRPr="00706561">
        <w:rPr>
          <w:rFonts w:cstheme="minorHAnsi"/>
          <w:lang w:val="en-US"/>
        </w:rPr>
        <w:t xml:space="preserve"> Incidents status: </w:t>
      </w:r>
    </w:p>
    <w:p w:rsidR="00706561" w:rsidRPr="00706561" w:rsidRDefault="00706561" w:rsidP="00A60C26">
      <w:pPr>
        <w:spacing w:before="0" w:after="0"/>
        <w:jc w:val="both"/>
        <w:rPr>
          <w:rFonts w:cstheme="minorHAnsi"/>
          <w:lang w:val="en-US"/>
        </w:rPr>
      </w:pPr>
      <w:r w:rsidRPr="00706561">
        <w:rPr>
          <w:rFonts w:cstheme="minorHAnsi"/>
          <w:lang w:val="en-US"/>
        </w:rPr>
        <w:t xml:space="preserve">Warning [mandatory] = Initial status. </w:t>
      </w:r>
    </w:p>
    <w:p w:rsidR="00706561" w:rsidRPr="00706561" w:rsidRDefault="00706561" w:rsidP="00A60C26">
      <w:pPr>
        <w:spacing w:before="0" w:after="0"/>
        <w:jc w:val="both"/>
        <w:rPr>
          <w:rFonts w:cstheme="minorHAnsi"/>
          <w:lang w:val="en-US"/>
        </w:rPr>
      </w:pPr>
      <w:r w:rsidRPr="00706561">
        <w:rPr>
          <w:rFonts w:cstheme="minorHAnsi"/>
          <w:lang w:val="en-US"/>
        </w:rPr>
        <w:t xml:space="preserve">Work in progress [optional] = Significant progress in the incident resolution (esp. major incidents). </w:t>
      </w:r>
    </w:p>
    <w:p w:rsidR="00706561" w:rsidRPr="00706561" w:rsidRDefault="00706561" w:rsidP="00A60C26">
      <w:pPr>
        <w:spacing w:before="0" w:after="0"/>
        <w:jc w:val="both"/>
        <w:rPr>
          <w:rFonts w:cstheme="minorHAnsi"/>
          <w:lang w:val="en-US"/>
        </w:rPr>
      </w:pPr>
      <w:r w:rsidRPr="00706561">
        <w:rPr>
          <w:rFonts w:cstheme="minorHAnsi"/>
          <w:lang w:val="en-US"/>
        </w:rPr>
        <w:t xml:space="preserve">Resolved [mandatory] = Infrastructure service is restored (even on backup scenario). </w:t>
      </w:r>
    </w:p>
    <w:p w:rsidR="00706561" w:rsidRPr="00706561" w:rsidRDefault="00706561" w:rsidP="00A60C26">
      <w:pPr>
        <w:spacing w:before="0" w:after="0"/>
        <w:jc w:val="both"/>
        <w:rPr>
          <w:rFonts w:cstheme="minorHAnsi"/>
          <w:lang w:val="en-US"/>
        </w:rPr>
      </w:pPr>
      <w:r w:rsidRPr="00706561">
        <w:rPr>
          <w:rFonts w:cstheme="minorHAnsi"/>
          <w:lang w:val="en-US"/>
        </w:rPr>
        <w:t xml:space="preserve">Post-mortem [optional] = After "Resolved" status, to provide more explanation and </w:t>
      </w:r>
      <w:proofErr w:type="spellStart"/>
      <w:r w:rsidRPr="00706561">
        <w:rPr>
          <w:rFonts w:cstheme="minorHAnsi"/>
          <w:lang w:val="en-US"/>
        </w:rPr>
        <w:t>ITrack</w:t>
      </w:r>
      <w:proofErr w:type="spellEnd"/>
      <w:r w:rsidRPr="00706561">
        <w:rPr>
          <w:rFonts w:cstheme="minorHAnsi"/>
          <w:lang w:val="en-US"/>
        </w:rPr>
        <w:t xml:space="preserve"> Problem reference (esp. major incidents). </w:t>
      </w:r>
    </w:p>
    <w:p w:rsidR="00706561" w:rsidRPr="00706561" w:rsidRDefault="00706561" w:rsidP="00A60C26">
      <w:pPr>
        <w:spacing w:before="0" w:after="0"/>
        <w:jc w:val="both"/>
        <w:rPr>
          <w:rFonts w:cstheme="minorHAnsi"/>
          <w:lang w:val="en-US"/>
        </w:rPr>
      </w:pPr>
      <w:r w:rsidRPr="00706561">
        <w:rPr>
          <w:rFonts w:cstheme="minorHAnsi"/>
          <w:color w:val="808080"/>
          <w:lang w:val="en-US"/>
        </w:rPr>
        <w:t>Outage type "</w:t>
      </w:r>
      <w:proofErr w:type="spellStart"/>
      <w:r w:rsidRPr="00706561">
        <w:rPr>
          <w:rFonts w:cstheme="minorHAnsi"/>
          <w:color w:val="808080"/>
          <w:lang w:val="en-US"/>
        </w:rPr>
        <w:t>Infomation</w:t>
      </w:r>
      <w:proofErr w:type="spellEnd"/>
      <w:r w:rsidRPr="00706561">
        <w:rPr>
          <w:rFonts w:cstheme="minorHAnsi"/>
          <w:color w:val="808080"/>
          <w:lang w:val="en-US"/>
        </w:rPr>
        <w:t xml:space="preserve">" is available for any event, not considered as an </w:t>
      </w:r>
      <w:proofErr w:type="gramStart"/>
      <w:r w:rsidRPr="00706561">
        <w:rPr>
          <w:rFonts w:cstheme="minorHAnsi"/>
          <w:color w:val="808080"/>
          <w:lang w:val="en-US"/>
        </w:rPr>
        <w:t>incident, that</w:t>
      </w:r>
      <w:proofErr w:type="gramEnd"/>
      <w:r w:rsidRPr="00706561">
        <w:rPr>
          <w:rFonts w:cstheme="minorHAnsi"/>
          <w:color w:val="808080"/>
          <w:lang w:val="en-US"/>
        </w:rPr>
        <w:t xml:space="preserve"> needs to be communicated to customers.</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706561">
        <w:rPr>
          <w:rFonts w:cstheme="minorHAnsi"/>
          <w:color w:val="FF0000"/>
          <w:lang w:val="en-US"/>
        </w:rPr>
        <w:t>5.</w:t>
      </w:r>
      <w:r>
        <w:rPr>
          <w:rFonts w:cstheme="minorHAnsi"/>
          <w:color w:val="FF0000"/>
          <w:lang w:val="en-US"/>
        </w:rPr>
        <w:t xml:space="preserve"> </w:t>
      </w:r>
      <w:r w:rsidRPr="00706561">
        <w:rPr>
          <w:rFonts w:cstheme="minorHAnsi"/>
          <w:lang w:val="en-US"/>
        </w:rPr>
        <w:t xml:space="preserve">Title: short nominal sentence describing the incident. Don't change it during incident lifecycle. </w:t>
      </w:r>
    </w:p>
    <w:p w:rsidR="00706561" w:rsidRPr="00706561" w:rsidRDefault="00706561" w:rsidP="00A60C26">
      <w:pPr>
        <w:spacing w:before="0" w:after="0"/>
        <w:jc w:val="both"/>
        <w:rPr>
          <w:rFonts w:cstheme="minorHAnsi"/>
        </w:rPr>
      </w:pPr>
      <w:r w:rsidRPr="00706561">
        <w:rPr>
          <w:rFonts w:cstheme="minorHAnsi"/>
          <w:color w:val="FF0000"/>
        </w:rPr>
        <w:t>6.</w:t>
      </w:r>
      <w:r w:rsidRPr="00706561">
        <w:rPr>
          <w:rFonts w:cstheme="minorHAnsi"/>
        </w:rPr>
        <w:t xml:space="preserve"> Dates: </w:t>
      </w:r>
    </w:p>
    <w:p w:rsidR="00706561" w:rsidRPr="00706561" w:rsidRDefault="00706561" w:rsidP="00A60C26">
      <w:pPr>
        <w:spacing w:before="0" w:after="0"/>
        <w:jc w:val="both"/>
        <w:rPr>
          <w:rFonts w:cstheme="minorHAnsi"/>
          <w:lang w:val="en-US"/>
        </w:rPr>
      </w:pPr>
      <w:r w:rsidRPr="00706561">
        <w:rPr>
          <w:rFonts w:cstheme="minorHAnsi"/>
          <w:lang w:val="en-US"/>
        </w:rPr>
        <w:t xml:space="preserve">Start date = Actual start date of the incident (not the date the outage is written or alarm is discovered). </w:t>
      </w:r>
    </w:p>
    <w:p w:rsidR="00706561" w:rsidRPr="00706561" w:rsidRDefault="00706561" w:rsidP="00A60C26">
      <w:pPr>
        <w:spacing w:before="0" w:after="0"/>
        <w:jc w:val="both"/>
        <w:rPr>
          <w:rFonts w:cstheme="minorHAnsi"/>
          <w:lang w:val="en-US"/>
        </w:rPr>
      </w:pPr>
      <w:r w:rsidRPr="00706561">
        <w:rPr>
          <w:rFonts w:cstheme="minorHAnsi"/>
          <w:lang w:val="en-US"/>
        </w:rPr>
        <w:t xml:space="preserve">Estimated end date = If possible. </w:t>
      </w:r>
    </w:p>
    <w:p w:rsidR="00706561" w:rsidRPr="00706561" w:rsidRDefault="00706561" w:rsidP="00A60C26">
      <w:pPr>
        <w:spacing w:before="0" w:after="0"/>
        <w:jc w:val="both"/>
        <w:rPr>
          <w:rFonts w:cstheme="minorHAnsi"/>
          <w:lang w:val="en-US"/>
        </w:rPr>
      </w:pPr>
      <w:r w:rsidRPr="00706561">
        <w:rPr>
          <w:rFonts w:cstheme="minorHAnsi"/>
          <w:lang w:val="en-US"/>
        </w:rPr>
        <w:t xml:space="preserve">End date = </w:t>
      </w:r>
      <w:proofErr w:type="gramStart"/>
      <w:r w:rsidRPr="00706561">
        <w:rPr>
          <w:rFonts w:cstheme="minorHAnsi"/>
          <w:lang w:val="en-US"/>
        </w:rPr>
        <w:t>When</w:t>
      </w:r>
      <w:proofErr w:type="gramEnd"/>
      <w:r w:rsidRPr="00706561">
        <w:rPr>
          <w:rFonts w:cstheme="minorHAnsi"/>
          <w:lang w:val="en-US"/>
        </w:rPr>
        <w:t xml:space="preserve"> the infrastructure service is restored, potentially on backup scenario (</w:t>
      </w:r>
      <w:proofErr w:type="spellStart"/>
      <w:r w:rsidRPr="00706561">
        <w:rPr>
          <w:rFonts w:cstheme="minorHAnsi"/>
          <w:lang w:val="en-US"/>
        </w:rPr>
        <w:t>eg</w:t>
      </w:r>
      <w:proofErr w:type="spellEnd"/>
      <w:r w:rsidRPr="00706561">
        <w:rPr>
          <w:rFonts w:cstheme="minorHAnsi"/>
          <w:lang w:val="en-US"/>
        </w:rPr>
        <w:t xml:space="preserve">: service running on backup server) </w:t>
      </w:r>
    </w:p>
    <w:p w:rsidR="00706561" w:rsidRPr="00706561" w:rsidRDefault="00706561" w:rsidP="00A60C26">
      <w:pPr>
        <w:spacing w:before="0" w:after="0"/>
        <w:jc w:val="both"/>
        <w:rPr>
          <w:rFonts w:cstheme="minorHAnsi"/>
          <w:lang w:val="en-US"/>
        </w:rPr>
      </w:pPr>
      <w:r w:rsidRPr="00706561">
        <w:rPr>
          <w:rFonts w:cstheme="minorHAnsi"/>
          <w:color w:val="808080"/>
          <w:lang w:val="en-US"/>
        </w:rPr>
        <w:t>"Downtime" field is automatically computed from Start and End dates.</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706561">
        <w:rPr>
          <w:rFonts w:cstheme="minorHAnsi"/>
          <w:color w:val="FF0000"/>
          <w:lang w:val="en-US"/>
        </w:rPr>
        <w:t>7.</w:t>
      </w:r>
      <w:r w:rsidRPr="00706561">
        <w:rPr>
          <w:rFonts w:cstheme="minorHAnsi"/>
          <w:lang w:val="en-US"/>
        </w:rPr>
        <w:t xml:space="preserve"> Severity is mandatory. It is defined in the </w:t>
      </w:r>
      <w:hyperlink r:id="rId40" w:history="1">
        <w:r w:rsidRPr="00706561">
          <w:rPr>
            <w:rFonts w:cstheme="minorHAnsi"/>
            <w:color w:val="0000FF"/>
            <w:u w:val="single"/>
            <w:lang w:val="en-US"/>
          </w:rPr>
          <w:t>Severity Matrix</w:t>
        </w:r>
      </w:hyperlink>
      <w:r w:rsidRPr="00706561">
        <w:rPr>
          <w:rFonts w:cstheme="minorHAnsi"/>
          <w:lang w:val="en-US"/>
        </w:rPr>
        <w:t xml:space="preserve">. It may be re-assessed during or after incident resolution. </w:t>
      </w:r>
    </w:p>
    <w:p w:rsidR="00706561" w:rsidRPr="00706561" w:rsidRDefault="00706561" w:rsidP="00A60C26">
      <w:pPr>
        <w:spacing w:before="0" w:after="0"/>
        <w:jc w:val="both"/>
        <w:rPr>
          <w:rFonts w:cstheme="minorHAnsi"/>
          <w:lang w:val="en-US"/>
        </w:rPr>
      </w:pPr>
      <w:r w:rsidRPr="00706561">
        <w:rPr>
          <w:rFonts w:cstheme="minorHAnsi"/>
          <w:color w:val="FF0000"/>
          <w:lang w:val="en-US"/>
        </w:rPr>
        <w:t>8.</w:t>
      </w:r>
      <w:r w:rsidRPr="00706561">
        <w:rPr>
          <w:rFonts w:cstheme="minorHAnsi"/>
          <w:lang w:val="en-US"/>
        </w:rPr>
        <w:t xml:space="preserve"> Impact means consequences on the service, as much as possible in a customer-oriented wording. </w:t>
      </w:r>
    </w:p>
    <w:p w:rsidR="00706561" w:rsidRPr="00706561" w:rsidRDefault="00706561" w:rsidP="00A60C26">
      <w:pPr>
        <w:spacing w:before="0" w:after="0"/>
        <w:jc w:val="both"/>
        <w:rPr>
          <w:rFonts w:cstheme="minorHAnsi"/>
          <w:lang w:val="en-US"/>
        </w:rPr>
      </w:pPr>
      <w:r w:rsidRPr="00706561">
        <w:rPr>
          <w:rFonts w:cstheme="minorHAnsi"/>
          <w:color w:val="FF0000"/>
          <w:lang w:val="en-US"/>
        </w:rPr>
        <w:t>9.</w:t>
      </w:r>
      <w:r w:rsidRPr="00706561">
        <w:rPr>
          <w:rFonts w:cstheme="minorHAnsi"/>
          <w:lang w:val="en-US"/>
        </w:rPr>
        <w:t xml:space="preserve"> Source</w:t>
      </w:r>
      <w:r>
        <w:rPr>
          <w:rFonts w:cstheme="minorHAnsi"/>
          <w:lang w:val="en-US"/>
        </w:rPr>
        <w:t xml:space="preserve"> </w:t>
      </w:r>
      <w:r w:rsidRPr="00706561">
        <w:rPr>
          <w:rFonts w:cstheme="minorHAnsi"/>
          <w:lang w:val="en-US"/>
        </w:rPr>
        <w:t>[optional]: If known, root cause of the incident (</w:t>
      </w:r>
      <w:proofErr w:type="spellStart"/>
      <w:r w:rsidRPr="00706561">
        <w:rPr>
          <w:rFonts w:cstheme="minorHAnsi"/>
          <w:lang w:val="en-US"/>
        </w:rPr>
        <w:t>eg</w:t>
      </w:r>
      <w:proofErr w:type="spellEnd"/>
      <w:r w:rsidRPr="00706561">
        <w:rPr>
          <w:rFonts w:cstheme="minorHAnsi"/>
          <w:lang w:val="en-US"/>
        </w:rPr>
        <w:t>: human error). It is not the source of the alert (</w:t>
      </w:r>
      <w:proofErr w:type="spellStart"/>
      <w:r w:rsidRPr="00706561">
        <w:rPr>
          <w:rFonts w:cstheme="minorHAnsi"/>
          <w:lang w:val="en-US"/>
        </w:rPr>
        <w:t>eg</w:t>
      </w:r>
      <w:proofErr w:type="spellEnd"/>
      <w:r w:rsidRPr="00706561">
        <w:rPr>
          <w:rFonts w:cstheme="minorHAnsi"/>
          <w:lang w:val="en-US"/>
        </w:rPr>
        <w:t xml:space="preserve">: Pepper monitoring) </w:t>
      </w:r>
    </w:p>
    <w:p w:rsidR="00706561" w:rsidRDefault="00706561" w:rsidP="00706561">
      <w:pPr>
        <w:spacing w:before="0" w:after="0" w:line="240" w:lineRule="auto"/>
        <w:jc w:val="both"/>
        <w:rPr>
          <w:lang w:val="en-US"/>
        </w:rPr>
      </w:pPr>
    </w:p>
    <w:p w:rsidR="00706561" w:rsidRPr="00A60C26" w:rsidRDefault="00A60C26" w:rsidP="00C13AD1">
      <w:pPr>
        <w:pStyle w:val="Heading1"/>
        <w:numPr>
          <w:ilvl w:val="0"/>
          <w:numId w:val="32"/>
        </w:numPr>
        <w:rPr>
          <w:lang w:val="en-US"/>
        </w:rPr>
      </w:pPr>
      <w:bookmarkStart w:id="120" w:name="_Toc429144120"/>
      <w:r w:rsidRPr="00A60C26">
        <w:rPr>
          <w:lang w:val="en-US"/>
        </w:rPr>
        <w:t xml:space="preserve">Processes Golden Rules - </w:t>
      </w:r>
      <w:r w:rsidR="00706561" w:rsidRPr="00A60C26">
        <w:rPr>
          <w:lang w:val="en-US"/>
        </w:rPr>
        <w:t>Problem Management</w:t>
      </w:r>
      <w:bookmarkEnd w:id="120"/>
    </w:p>
    <w:p w:rsidR="00706561" w:rsidRPr="00706561" w:rsidRDefault="00706561" w:rsidP="00A60C26">
      <w:pPr>
        <w:spacing w:before="0" w:after="0"/>
        <w:jc w:val="both"/>
        <w:rPr>
          <w:rFonts w:cstheme="minorHAnsi"/>
          <w:lang w:val="en-US"/>
        </w:rPr>
      </w:pPr>
      <w:r w:rsidRPr="00A60C26">
        <w:rPr>
          <w:rFonts w:cstheme="minorHAnsi"/>
          <w:lang w:val="en-US"/>
        </w:rPr>
        <w:t>Reminder:</w:t>
      </w:r>
      <w:r w:rsidRPr="00706561">
        <w:rPr>
          <w:rFonts w:cstheme="minorHAnsi"/>
          <w:lang w:val="en-US"/>
        </w:rPr>
        <w:t xml:space="preserve"> the objective of </w:t>
      </w:r>
      <w:r w:rsidRPr="00A60C26">
        <w:rPr>
          <w:rFonts w:cstheme="minorHAnsi"/>
          <w:lang w:val="en-US"/>
        </w:rPr>
        <w:t>Problem Management</w:t>
      </w:r>
      <w:r w:rsidRPr="00706561">
        <w:rPr>
          <w:rFonts w:cstheme="minorHAnsi"/>
          <w:lang w:val="en-US"/>
        </w:rPr>
        <w:t xml:space="preserve"> is to </w:t>
      </w:r>
      <w:r w:rsidRPr="00A60C26">
        <w:rPr>
          <w:rFonts w:cstheme="minorHAnsi"/>
          <w:lang w:val="en-US"/>
        </w:rPr>
        <w:t>prevent incidents</w:t>
      </w:r>
      <w:r w:rsidRPr="00706561">
        <w:rPr>
          <w:rFonts w:cstheme="minorHAnsi"/>
          <w:lang w:val="en-US"/>
        </w:rPr>
        <w:t xml:space="preserve"> (in a </w:t>
      </w:r>
      <w:r w:rsidRPr="00A60C26">
        <w:rPr>
          <w:rFonts w:cstheme="minorHAnsi"/>
          <w:lang w:val="en-US"/>
        </w:rPr>
        <w:t>reactive</w:t>
      </w:r>
      <w:r w:rsidRPr="00706561">
        <w:rPr>
          <w:rFonts w:cstheme="minorHAnsi"/>
          <w:lang w:val="en-US"/>
        </w:rPr>
        <w:t xml:space="preserve"> or a </w:t>
      </w:r>
      <w:r w:rsidRPr="00A60C26">
        <w:rPr>
          <w:rFonts w:cstheme="minorHAnsi"/>
          <w:lang w:val="en-US"/>
        </w:rPr>
        <w:t>proactive</w:t>
      </w:r>
      <w:r w:rsidRPr="00706561">
        <w:rPr>
          <w:rFonts w:cstheme="minorHAnsi"/>
          <w:lang w:val="en-US"/>
        </w:rPr>
        <w:t xml:space="preserve"> way), or to minimize the impact of incidents that cannot be prevented. </w:t>
      </w:r>
    </w:p>
    <w:p w:rsidR="00706561" w:rsidRPr="00706561" w:rsidRDefault="00706561" w:rsidP="00A60C26">
      <w:pPr>
        <w:spacing w:before="0" w:after="0"/>
        <w:jc w:val="both"/>
        <w:rPr>
          <w:rFonts w:cstheme="minorHAnsi"/>
          <w:lang w:val="en-US"/>
        </w:rPr>
      </w:pPr>
      <w:r w:rsidRPr="00706561">
        <w:rPr>
          <w:rFonts w:cstheme="minorHAnsi"/>
          <w:lang w:val="en-US"/>
        </w:rPr>
        <w:t xml:space="preserve">→ </w:t>
      </w:r>
      <w:r w:rsidRPr="00A60C26">
        <w:rPr>
          <w:rFonts w:cstheme="minorHAnsi"/>
          <w:lang w:val="en-US"/>
        </w:rPr>
        <w:t>Find root causes</w:t>
      </w:r>
      <w:r w:rsidRPr="00706561">
        <w:rPr>
          <w:rFonts w:cstheme="minorHAnsi"/>
          <w:lang w:val="en-US"/>
        </w:rPr>
        <w:t xml:space="preserve"> of </w:t>
      </w:r>
      <w:proofErr w:type="gramStart"/>
      <w:r w:rsidRPr="00706561">
        <w:rPr>
          <w:rFonts w:cstheme="minorHAnsi"/>
          <w:lang w:val="en-US"/>
        </w:rPr>
        <w:t>incidents,</w:t>
      </w:r>
      <w:proofErr w:type="gramEnd"/>
      <w:r w:rsidRPr="00706561">
        <w:rPr>
          <w:rFonts w:cstheme="minorHAnsi"/>
          <w:lang w:val="en-US"/>
        </w:rPr>
        <w:t xml:space="preserve"> determine the </w:t>
      </w:r>
      <w:r w:rsidRPr="00A60C26">
        <w:rPr>
          <w:rFonts w:cstheme="minorHAnsi"/>
          <w:lang w:val="en-US"/>
        </w:rPr>
        <w:t>resolution</w:t>
      </w:r>
      <w:r w:rsidRPr="00706561">
        <w:rPr>
          <w:rFonts w:cstheme="minorHAnsi"/>
          <w:lang w:val="en-US"/>
        </w:rPr>
        <w:t xml:space="preserve">, ensure it is </w:t>
      </w:r>
      <w:r w:rsidRPr="00A60C26">
        <w:rPr>
          <w:rFonts w:cstheme="minorHAnsi"/>
          <w:lang w:val="en-US"/>
        </w:rPr>
        <w:t>implemented</w:t>
      </w:r>
      <w:r w:rsidRPr="00706561">
        <w:rPr>
          <w:rFonts w:cstheme="minorHAnsi"/>
          <w:lang w:val="en-US"/>
        </w:rPr>
        <w:t xml:space="preserve">. </w:t>
      </w:r>
    </w:p>
    <w:p w:rsidR="00A60C26" w:rsidRPr="00A60C26" w:rsidRDefault="00A60C26" w:rsidP="00A60C26">
      <w:pPr>
        <w:spacing w:before="0" w:after="0"/>
        <w:jc w:val="both"/>
        <w:rPr>
          <w:rFonts w:cstheme="minorHAnsi"/>
          <w:lang w:val="en-US"/>
        </w:rPr>
      </w:pPr>
    </w:p>
    <w:p w:rsidR="00706561" w:rsidRPr="00706561" w:rsidRDefault="00706561" w:rsidP="00A60C26">
      <w:pPr>
        <w:spacing w:before="0" w:after="0"/>
        <w:jc w:val="both"/>
        <w:rPr>
          <w:rFonts w:cstheme="minorHAnsi"/>
          <w:lang w:val="en-US"/>
        </w:rPr>
      </w:pPr>
      <w:r w:rsidRPr="00A60C26">
        <w:rPr>
          <w:rFonts w:cstheme="minorHAnsi"/>
          <w:color w:val="FF0000"/>
          <w:lang w:val="en-US"/>
        </w:rPr>
        <w:t>1.</w:t>
      </w:r>
      <w:r w:rsidRPr="00706561">
        <w:rPr>
          <w:rFonts w:cstheme="minorHAnsi"/>
          <w:lang w:val="en-US"/>
        </w:rPr>
        <w:t xml:space="preserve"> A </w:t>
      </w:r>
      <w:r w:rsidRPr="00A60C26">
        <w:rPr>
          <w:rFonts w:cstheme="minorHAnsi"/>
          <w:lang w:val="en-US"/>
        </w:rPr>
        <w:t>Problem</w:t>
      </w:r>
      <w:r w:rsidRPr="00706561">
        <w:rPr>
          <w:rFonts w:cstheme="minorHAnsi"/>
          <w:lang w:val="en-US"/>
        </w:rPr>
        <w:t xml:space="preserve"> must be recorded in </w:t>
      </w:r>
      <w:hyperlink r:id="rId41" w:history="1">
        <w:proofErr w:type="spellStart"/>
        <w:r w:rsidRPr="00A60C26">
          <w:rPr>
            <w:rFonts w:cstheme="minorHAnsi"/>
            <w:lang w:val="en-US"/>
          </w:rPr>
          <w:t>ITrack</w:t>
        </w:r>
        <w:proofErr w:type="spellEnd"/>
        <w:r w:rsidRPr="00A60C26">
          <w:rPr>
            <w:rFonts w:cstheme="minorHAnsi"/>
            <w:lang w:val="en-US"/>
          </w:rPr>
          <w:t xml:space="preserve"> </w:t>
        </w:r>
      </w:hyperlink>
      <w:r w:rsidRPr="00706561">
        <w:rPr>
          <w:rFonts w:cstheme="minorHAnsi"/>
          <w:lang w:val="en-US"/>
        </w:rPr>
        <w:t xml:space="preserve">to look for the root cause of an incident and to follow-up the associated action plan </w:t>
      </w:r>
    </w:p>
    <w:p w:rsidR="00706561" w:rsidRPr="00A60C26" w:rsidRDefault="00706561" w:rsidP="00A60C26">
      <w:pPr>
        <w:spacing w:before="0" w:after="0"/>
        <w:jc w:val="both"/>
        <w:rPr>
          <w:rFonts w:cstheme="minorHAnsi"/>
          <w:lang w:val="en-US"/>
        </w:rPr>
      </w:pPr>
      <w:r w:rsidRPr="00A60C26">
        <w:rPr>
          <w:rFonts w:cstheme="minorHAnsi"/>
          <w:color w:val="FF0000"/>
          <w:lang w:val="en-US"/>
        </w:rPr>
        <w:t>2.</w:t>
      </w:r>
      <w:r w:rsidRPr="00A60C26">
        <w:rPr>
          <w:rFonts w:cstheme="minorHAnsi"/>
          <w:lang w:val="en-US"/>
        </w:rPr>
        <w:t xml:space="preserve"> </w:t>
      </w:r>
      <w:proofErr w:type="spellStart"/>
      <w:r w:rsidRPr="00A60C26">
        <w:rPr>
          <w:rFonts w:cstheme="minorHAnsi"/>
          <w:lang w:val="en-US"/>
        </w:rPr>
        <w:t>Creating</w:t>
      </w:r>
      <w:proofErr w:type="spellEnd"/>
      <w:r w:rsidRPr="00A60C26">
        <w:rPr>
          <w:rFonts w:cstheme="minorHAnsi"/>
          <w:lang w:val="en-US"/>
        </w:rPr>
        <w:t xml:space="preserve"> a </w:t>
      </w:r>
      <w:proofErr w:type="spellStart"/>
      <w:r w:rsidRPr="00A60C26">
        <w:rPr>
          <w:rFonts w:cstheme="minorHAnsi"/>
          <w:lang w:val="en-US"/>
        </w:rPr>
        <w:t>problem</w:t>
      </w:r>
      <w:proofErr w:type="spellEnd"/>
      <w:r w:rsidRPr="00A60C26">
        <w:rPr>
          <w:rFonts w:cstheme="minorHAnsi"/>
          <w:lang w:val="en-US"/>
        </w:rPr>
        <w:t xml:space="preserve"> </w:t>
      </w:r>
      <w:proofErr w:type="spellStart"/>
      <w:r w:rsidRPr="00A60C26">
        <w:rPr>
          <w:rFonts w:cstheme="minorHAnsi"/>
          <w:lang w:val="en-US"/>
        </w:rPr>
        <w:t>is</w:t>
      </w:r>
      <w:proofErr w:type="spellEnd"/>
      <w:r w:rsidRPr="00A60C26">
        <w:rPr>
          <w:rFonts w:cstheme="minorHAnsi"/>
          <w:lang w:val="en-US"/>
        </w:rPr>
        <w:t xml:space="preserve">: </w:t>
      </w:r>
    </w:p>
    <w:p w:rsidR="00706561" w:rsidRPr="00706561" w:rsidRDefault="00706561" w:rsidP="00A60C26">
      <w:pPr>
        <w:spacing w:before="0" w:after="0"/>
        <w:jc w:val="both"/>
        <w:rPr>
          <w:rFonts w:cstheme="minorHAnsi"/>
          <w:lang w:val="en-US"/>
        </w:rPr>
      </w:pPr>
      <w:proofErr w:type="gramStart"/>
      <w:r w:rsidRPr="00A60C26">
        <w:rPr>
          <w:rFonts w:cstheme="minorHAnsi"/>
          <w:lang w:val="en-US"/>
        </w:rPr>
        <w:t>mandatory</w:t>
      </w:r>
      <w:proofErr w:type="gramEnd"/>
      <w:r w:rsidRPr="00706561">
        <w:rPr>
          <w:rFonts w:cstheme="minorHAnsi"/>
          <w:lang w:val="en-US"/>
        </w:rPr>
        <w:t xml:space="preserve"> for any </w:t>
      </w:r>
      <w:r w:rsidRPr="00A60C26">
        <w:rPr>
          <w:rFonts w:cstheme="minorHAnsi"/>
          <w:lang w:val="en-US"/>
        </w:rPr>
        <w:t>high severity</w:t>
      </w:r>
      <w:r w:rsidRPr="00706561">
        <w:rPr>
          <w:rFonts w:cstheme="minorHAnsi"/>
          <w:lang w:val="en-US"/>
        </w:rPr>
        <w:t xml:space="preserve"> incident. </w:t>
      </w:r>
    </w:p>
    <w:p w:rsidR="00706561" w:rsidRPr="00706561" w:rsidRDefault="00706561" w:rsidP="00A60C26">
      <w:pPr>
        <w:spacing w:before="0" w:after="0"/>
        <w:jc w:val="both"/>
        <w:rPr>
          <w:rFonts w:cstheme="minorHAnsi"/>
          <w:lang w:val="en-US"/>
        </w:rPr>
      </w:pPr>
      <w:r w:rsidRPr="00A60C26">
        <w:rPr>
          <w:rFonts w:cstheme="minorHAnsi"/>
          <w:lang w:val="en-US"/>
        </w:rPr>
        <w:t xml:space="preserve">It must be created 2 business days after the incident resolution at the latest. In that case, priority should be the highest (*** in </w:t>
      </w:r>
      <w:proofErr w:type="spellStart"/>
      <w:r w:rsidRPr="00A60C26">
        <w:rPr>
          <w:rFonts w:cstheme="minorHAnsi"/>
          <w:lang w:val="en-US"/>
        </w:rPr>
        <w:t>ITrack</w:t>
      </w:r>
      <w:proofErr w:type="spellEnd"/>
      <w:r w:rsidRPr="00A60C26">
        <w:rPr>
          <w:rFonts w:cstheme="minorHAnsi"/>
          <w:lang w:val="en-US"/>
        </w:rPr>
        <w:t>) and an incident report attached;</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proofErr w:type="gramStart"/>
      <w:r w:rsidRPr="00A60C26">
        <w:rPr>
          <w:rFonts w:cstheme="minorHAnsi"/>
          <w:lang w:val="en-US"/>
        </w:rPr>
        <w:t>recommended</w:t>
      </w:r>
      <w:proofErr w:type="gramEnd"/>
      <w:r w:rsidRPr="00706561">
        <w:rPr>
          <w:rFonts w:cstheme="minorHAnsi"/>
          <w:lang w:val="en-US"/>
        </w:rPr>
        <w:t xml:space="preserve"> for recurring / tricky incidents or for proactive reasons. </w:t>
      </w:r>
    </w:p>
    <w:p w:rsidR="00706561" w:rsidRPr="00706561" w:rsidRDefault="00706561" w:rsidP="00A60C26">
      <w:pPr>
        <w:spacing w:before="0" w:after="0"/>
        <w:jc w:val="both"/>
        <w:rPr>
          <w:rFonts w:cstheme="minorHAnsi"/>
          <w:lang w:val="en-US"/>
        </w:rPr>
      </w:pPr>
      <w:r w:rsidRPr="00A60C26">
        <w:rPr>
          <w:rFonts w:cstheme="minorHAnsi"/>
          <w:lang w:val="en-US"/>
        </w:rPr>
        <w:t xml:space="preserve">If the same incident occurs several times, </w:t>
      </w:r>
      <w:proofErr w:type="spellStart"/>
      <w:proofErr w:type="gramStart"/>
      <w:r w:rsidRPr="00A60C26">
        <w:rPr>
          <w:rFonts w:cstheme="minorHAnsi"/>
          <w:lang w:val="en-US"/>
        </w:rPr>
        <w:t>il</w:t>
      </w:r>
      <w:proofErr w:type="spellEnd"/>
      <w:proofErr w:type="gramEnd"/>
      <w:r w:rsidRPr="00A60C26">
        <w:rPr>
          <w:rFonts w:cstheme="minorHAnsi"/>
          <w:lang w:val="en-US"/>
        </w:rPr>
        <w:t xml:space="preserve"> is not necessary to record a new problem. Edit the description of the existing one to specify there has been a new occurrence.</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A60C26">
        <w:rPr>
          <w:rFonts w:cstheme="minorHAnsi"/>
          <w:color w:val="FF0000"/>
          <w:lang w:val="en-US"/>
        </w:rPr>
        <w:t>3.</w:t>
      </w:r>
      <w:r w:rsidRPr="00706561">
        <w:rPr>
          <w:rFonts w:cstheme="minorHAnsi"/>
          <w:lang w:val="en-US"/>
        </w:rPr>
        <w:t xml:space="preserve"> For incident-related problems, the </w:t>
      </w:r>
      <w:r w:rsidRPr="00A60C26">
        <w:rPr>
          <w:rFonts w:cstheme="minorHAnsi"/>
          <w:lang w:val="en-US"/>
        </w:rPr>
        <w:t>Problem ID</w:t>
      </w:r>
      <w:r w:rsidRPr="00706561">
        <w:rPr>
          <w:rFonts w:cstheme="minorHAnsi"/>
          <w:lang w:val="en-US"/>
        </w:rPr>
        <w:t xml:space="preserve"> is communicated in the Post-Mortem </w:t>
      </w:r>
      <w:hyperlink r:id="rId42" w:history="1">
        <w:proofErr w:type="spellStart"/>
        <w:proofErr w:type="gramStart"/>
        <w:r w:rsidRPr="00A60C26">
          <w:rPr>
            <w:rFonts w:cstheme="minorHAnsi"/>
            <w:lang w:val="en-US"/>
          </w:rPr>
          <w:t>Outageware</w:t>
        </w:r>
        <w:proofErr w:type="spellEnd"/>
        <w:r w:rsidRPr="00A60C26">
          <w:rPr>
            <w:rFonts w:cstheme="minorHAnsi"/>
            <w:lang w:val="en-US"/>
          </w:rPr>
          <w:t xml:space="preserve"> </w:t>
        </w:r>
        <w:proofErr w:type="gramEnd"/>
      </w:hyperlink>
      <w:r w:rsidRPr="00706561">
        <w:rPr>
          <w:rFonts w:cstheme="minorHAnsi"/>
          <w:lang w:val="en-US"/>
        </w:rPr>
        <w:t xml:space="preserve">. </w:t>
      </w:r>
    </w:p>
    <w:p w:rsidR="00706561" w:rsidRPr="00706561" w:rsidRDefault="00706561" w:rsidP="00A60C26">
      <w:pPr>
        <w:spacing w:before="0" w:after="0"/>
        <w:jc w:val="both"/>
        <w:rPr>
          <w:rFonts w:cstheme="minorHAnsi"/>
          <w:lang w:val="en-US"/>
        </w:rPr>
      </w:pPr>
      <w:r w:rsidRPr="00706561">
        <w:rPr>
          <w:rFonts w:cstheme="minorHAnsi"/>
          <w:lang w:val="en-US"/>
        </w:rPr>
        <w:t xml:space="preserve">And the </w:t>
      </w:r>
      <w:r w:rsidRPr="00A60C26">
        <w:rPr>
          <w:rFonts w:cstheme="minorHAnsi"/>
          <w:lang w:val="en-US"/>
        </w:rPr>
        <w:t>Outage</w:t>
      </w:r>
      <w:r w:rsidRPr="00706561">
        <w:rPr>
          <w:rFonts w:cstheme="minorHAnsi"/>
          <w:lang w:val="en-US"/>
        </w:rPr>
        <w:t xml:space="preserve"> field of the problem must be filled in (in English) with the related outage ID(s). </w:t>
      </w:r>
    </w:p>
    <w:p w:rsidR="00706561" w:rsidRPr="00706561" w:rsidRDefault="00706561" w:rsidP="00A60C26">
      <w:pPr>
        <w:spacing w:before="0" w:after="0"/>
        <w:jc w:val="both"/>
        <w:rPr>
          <w:rFonts w:cstheme="minorHAnsi"/>
          <w:lang w:val="en-US"/>
        </w:rPr>
      </w:pPr>
      <w:r w:rsidRPr="00A60C26">
        <w:rPr>
          <w:rFonts w:cstheme="minorHAnsi"/>
          <w:color w:val="FF0000"/>
          <w:lang w:val="en-US"/>
        </w:rPr>
        <w:lastRenderedPageBreak/>
        <w:t>4.</w:t>
      </w:r>
      <w:r w:rsidR="00A60C26">
        <w:rPr>
          <w:rFonts w:cstheme="minorHAnsi"/>
          <w:lang w:val="en-US"/>
        </w:rPr>
        <w:t xml:space="preserve"> T</w:t>
      </w:r>
      <w:r w:rsidRPr="00706561">
        <w:rPr>
          <w:rFonts w:cstheme="minorHAnsi"/>
          <w:lang w:val="en-US"/>
        </w:rPr>
        <w:t xml:space="preserve">he </w:t>
      </w:r>
      <w:r w:rsidRPr="00A60C26">
        <w:rPr>
          <w:rFonts w:cstheme="minorHAnsi"/>
          <w:lang w:val="en-US"/>
        </w:rPr>
        <w:t>Summary</w:t>
      </w:r>
      <w:r w:rsidRPr="00706561">
        <w:rPr>
          <w:rFonts w:cstheme="minorHAnsi"/>
          <w:lang w:val="en-US"/>
        </w:rPr>
        <w:t xml:space="preserve"> contains a short and clear sentence on the subject of the Problem (not a copy/paste of the related outage title) </w:t>
      </w:r>
    </w:p>
    <w:p w:rsidR="00706561" w:rsidRPr="00706561" w:rsidRDefault="00706561" w:rsidP="00A60C26">
      <w:pPr>
        <w:spacing w:before="0" w:after="0"/>
        <w:jc w:val="both"/>
        <w:rPr>
          <w:rFonts w:cstheme="minorHAnsi"/>
          <w:lang w:val="en-US"/>
        </w:rPr>
      </w:pPr>
      <w:r w:rsidRPr="00A60C26">
        <w:rPr>
          <w:rFonts w:cstheme="minorHAnsi"/>
          <w:color w:val="FF0000"/>
          <w:lang w:val="en-US"/>
        </w:rPr>
        <w:t>5.</w:t>
      </w:r>
      <w:r w:rsidRPr="00706561">
        <w:rPr>
          <w:rFonts w:cstheme="minorHAnsi"/>
          <w:lang w:val="en-US"/>
        </w:rPr>
        <w:t xml:space="preserve"> Each action must be assigned via </w:t>
      </w:r>
      <w:r w:rsidRPr="00A60C26">
        <w:rPr>
          <w:rFonts w:cstheme="minorHAnsi"/>
          <w:lang w:val="en-US"/>
        </w:rPr>
        <w:t>post-action cases</w:t>
      </w:r>
      <w:r w:rsidRPr="00706561">
        <w:rPr>
          <w:rFonts w:cstheme="minorHAnsi"/>
          <w:lang w:val="en-US"/>
        </w:rPr>
        <w:t xml:space="preserve"> attached to the </w:t>
      </w:r>
      <w:proofErr w:type="spellStart"/>
      <w:r w:rsidRPr="00706561">
        <w:rPr>
          <w:rFonts w:cstheme="minorHAnsi"/>
          <w:lang w:val="en-US"/>
        </w:rPr>
        <w:t>ITrack</w:t>
      </w:r>
      <w:proofErr w:type="spellEnd"/>
      <w:r w:rsidRPr="00706561">
        <w:rPr>
          <w:rFonts w:cstheme="minorHAnsi"/>
          <w:lang w:val="en-US"/>
        </w:rPr>
        <w:t xml:space="preserve"> Problem. The incident case (with technical details) can also be attached as </w:t>
      </w:r>
      <w:r w:rsidRPr="00A60C26">
        <w:rPr>
          <w:rFonts w:cstheme="minorHAnsi"/>
          <w:lang w:val="en-US"/>
        </w:rPr>
        <w:t>source-case</w:t>
      </w:r>
      <w:r w:rsidRPr="00706561">
        <w:rPr>
          <w:rFonts w:cstheme="minorHAnsi"/>
          <w:lang w:val="en-US"/>
        </w:rPr>
        <w:t xml:space="preserve"> of the problem. </w:t>
      </w:r>
    </w:p>
    <w:p w:rsidR="00706561" w:rsidRPr="00706561" w:rsidRDefault="00706561" w:rsidP="00A60C26">
      <w:pPr>
        <w:spacing w:before="0" w:after="0"/>
        <w:jc w:val="both"/>
        <w:rPr>
          <w:rFonts w:cstheme="minorHAnsi"/>
          <w:lang w:val="en-US"/>
        </w:rPr>
      </w:pPr>
      <w:r w:rsidRPr="00A60C26">
        <w:rPr>
          <w:rFonts w:cstheme="minorHAnsi"/>
          <w:color w:val="FF0000"/>
          <w:lang w:val="en-US"/>
        </w:rPr>
        <w:t>6.</w:t>
      </w:r>
      <w:r w:rsidRPr="00706561">
        <w:rPr>
          <w:rFonts w:cstheme="minorHAnsi"/>
          <w:lang w:val="en-US"/>
        </w:rPr>
        <w:t xml:space="preserve"> Problem should have a </w:t>
      </w:r>
      <w:r w:rsidRPr="00A60C26">
        <w:rPr>
          <w:rFonts w:cstheme="minorHAnsi"/>
          <w:lang w:val="en-US"/>
        </w:rPr>
        <w:t>wished date</w:t>
      </w:r>
      <w:r w:rsidRPr="00706561">
        <w:rPr>
          <w:rFonts w:cstheme="minorHAnsi"/>
          <w:lang w:val="en-US"/>
        </w:rPr>
        <w:t xml:space="preserve">. This wished date should match the latest post-action case completion. </w:t>
      </w:r>
    </w:p>
    <w:p w:rsidR="00706561" w:rsidRPr="00706561" w:rsidRDefault="00706561" w:rsidP="00A60C26">
      <w:pPr>
        <w:spacing w:before="0" w:after="0"/>
        <w:jc w:val="both"/>
        <w:rPr>
          <w:rFonts w:cstheme="minorHAnsi"/>
          <w:lang w:val="en-US"/>
        </w:rPr>
      </w:pPr>
      <w:r w:rsidRPr="00A60C26">
        <w:rPr>
          <w:rFonts w:cstheme="minorHAnsi"/>
          <w:color w:val="FF0000"/>
          <w:lang w:val="en-US"/>
        </w:rPr>
        <w:t>7.</w:t>
      </w:r>
      <w:r w:rsidRPr="00706561">
        <w:rPr>
          <w:rFonts w:cstheme="minorHAnsi"/>
          <w:lang w:val="en-US"/>
        </w:rPr>
        <w:t xml:space="preserve"> The </w:t>
      </w:r>
      <w:r w:rsidRPr="00A60C26">
        <w:rPr>
          <w:rFonts w:cstheme="minorHAnsi"/>
          <w:lang w:val="en-US"/>
        </w:rPr>
        <w:t>Problem Coordinator</w:t>
      </w:r>
      <w:r w:rsidRPr="00706561">
        <w:rPr>
          <w:rFonts w:cstheme="minorHAnsi"/>
          <w:lang w:val="en-US"/>
        </w:rPr>
        <w:t xml:space="preserve"> is accountable for the problem, and in charge of the follow-up of the cases assigned to one or multiple actors. His name is given in the </w:t>
      </w:r>
      <w:r w:rsidRPr="00A60C26">
        <w:rPr>
          <w:rFonts w:cstheme="minorHAnsi"/>
          <w:lang w:val="en-US"/>
        </w:rPr>
        <w:t>Assignee</w:t>
      </w:r>
      <w:r w:rsidRPr="00706561">
        <w:rPr>
          <w:rFonts w:cstheme="minorHAnsi"/>
          <w:lang w:val="en-US"/>
        </w:rPr>
        <w:t xml:space="preserve"> field of </w:t>
      </w:r>
      <w:proofErr w:type="spellStart"/>
      <w:r w:rsidRPr="00706561">
        <w:rPr>
          <w:rFonts w:cstheme="minorHAnsi"/>
          <w:lang w:val="en-US"/>
        </w:rPr>
        <w:t>ITrack</w:t>
      </w:r>
      <w:proofErr w:type="spellEnd"/>
      <w:r w:rsidRPr="00706561">
        <w:rPr>
          <w:rFonts w:cstheme="minorHAnsi"/>
          <w:lang w:val="en-US"/>
        </w:rPr>
        <w:t xml:space="preserve">. The process is led by the </w:t>
      </w:r>
      <w:r w:rsidRPr="00A60C26">
        <w:rPr>
          <w:rFonts w:cstheme="minorHAnsi"/>
          <w:lang w:val="en-US"/>
        </w:rPr>
        <w:t>Problem Manager</w:t>
      </w:r>
      <w:r w:rsidRPr="00706561">
        <w:rPr>
          <w:rFonts w:cstheme="minorHAnsi"/>
          <w:lang w:val="en-US"/>
        </w:rPr>
        <w:t xml:space="preserve"> within OPM team, who chairs regular meetings with Problem coordinators and reports to the Management. </w:t>
      </w:r>
    </w:p>
    <w:p w:rsidR="00706561" w:rsidRPr="00706561" w:rsidRDefault="00706561" w:rsidP="00A60C26">
      <w:pPr>
        <w:spacing w:before="0" w:after="0"/>
        <w:jc w:val="both"/>
        <w:rPr>
          <w:rFonts w:cstheme="minorHAnsi"/>
          <w:lang w:val="en-US"/>
        </w:rPr>
      </w:pPr>
      <w:r w:rsidRPr="00A60C26">
        <w:rPr>
          <w:rFonts w:cstheme="minorHAnsi"/>
          <w:color w:val="FF0000"/>
          <w:lang w:val="en-US"/>
        </w:rPr>
        <w:t>8.</w:t>
      </w:r>
      <w:r w:rsidRPr="00706561">
        <w:rPr>
          <w:rFonts w:cstheme="minorHAnsi"/>
          <w:lang w:val="en-US"/>
        </w:rPr>
        <w:t xml:space="preserve"> </w:t>
      </w:r>
      <w:r w:rsidRPr="00A60C26">
        <w:rPr>
          <w:rFonts w:cstheme="minorHAnsi"/>
          <w:lang w:val="en-US"/>
        </w:rPr>
        <w:t>Status</w:t>
      </w:r>
      <w:r w:rsidRPr="00706561">
        <w:rPr>
          <w:rFonts w:cstheme="minorHAnsi"/>
          <w:lang w:val="en-US"/>
        </w:rPr>
        <w:t xml:space="preserve"> of the Problem is either: </w:t>
      </w:r>
    </w:p>
    <w:p w:rsidR="00706561" w:rsidRPr="00A60C26" w:rsidRDefault="00706561" w:rsidP="00A60C26">
      <w:pPr>
        <w:spacing w:before="0" w:after="0"/>
        <w:jc w:val="both"/>
        <w:rPr>
          <w:rFonts w:cstheme="minorHAnsi"/>
          <w:lang w:val="en-US"/>
        </w:rPr>
      </w:pPr>
      <w:r w:rsidRPr="00A60C26">
        <w:rPr>
          <w:rFonts w:cstheme="minorHAnsi"/>
          <w:lang w:val="en-US"/>
        </w:rPr>
        <w:t>Open (</w:t>
      </w:r>
      <w:proofErr w:type="spellStart"/>
      <w:r w:rsidRPr="00A60C26">
        <w:rPr>
          <w:rFonts w:cstheme="minorHAnsi"/>
          <w:lang w:val="en-US"/>
        </w:rPr>
        <w:t>Problem</w:t>
      </w:r>
      <w:proofErr w:type="spellEnd"/>
      <w:r w:rsidRPr="00A60C26">
        <w:rPr>
          <w:rFonts w:cstheme="minorHAnsi"/>
          <w:lang w:val="en-US"/>
        </w:rPr>
        <w:t xml:space="preserve"> </w:t>
      </w:r>
      <w:proofErr w:type="spellStart"/>
      <w:r w:rsidRPr="00A60C26">
        <w:rPr>
          <w:rFonts w:cstheme="minorHAnsi"/>
          <w:lang w:val="en-US"/>
        </w:rPr>
        <w:t>initiated</w:t>
      </w:r>
      <w:proofErr w:type="spellEnd"/>
      <w:r w:rsidRPr="00A60C26">
        <w:rPr>
          <w:rFonts w:cstheme="minorHAnsi"/>
          <w:lang w:val="en-US"/>
        </w:rPr>
        <w:t xml:space="preserve">), </w:t>
      </w:r>
    </w:p>
    <w:p w:rsidR="00706561" w:rsidRPr="00706561" w:rsidRDefault="00706561" w:rsidP="00A60C26">
      <w:pPr>
        <w:spacing w:before="0" w:after="0"/>
        <w:jc w:val="both"/>
        <w:rPr>
          <w:rFonts w:cstheme="minorHAnsi"/>
          <w:lang w:val="en-US"/>
        </w:rPr>
      </w:pPr>
      <w:r w:rsidRPr="00A60C26">
        <w:rPr>
          <w:rFonts w:cstheme="minorHAnsi"/>
          <w:lang w:val="en-US"/>
        </w:rPr>
        <w:t>Work in Progress</w:t>
      </w:r>
      <w:r w:rsidRPr="00706561">
        <w:rPr>
          <w:rFonts w:cstheme="minorHAnsi"/>
          <w:lang w:val="en-US"/>
        </w:rPr>
        <w:t xml:space="preserve"> (first actions are started), </w:t>
      </w:r>
    </w:p>
    <w:p w:rsidR="00706561" w:rsidRPr="00706561" w:rsidRDefault="00706561" w:rsidP="00A60C26">
      <w:pPr>
        <w:spacing w:before="0" w:after="0"/>
        <w:jc w:val="both"/>
        <w:rPr>
          <w:rFonts w:cstheme="minorHAnsi"/>
          <w:lang w:val="en-US"/>
        </w:rPr>
      </w:pPr>
      <w:r w:rsidRPr="00A60C26">
        <w:rPr>
          <w:rFonts w:cstheme="minorHAnsi"/>
          <w:lang w:val="en-US"/>
        </w:rPr>
        <w:t>Pending</w:t>
      </w:r>
      <w:r w:rsidRPr="00706561">
        <w:rPr>
          <w:rFonts w:cstheme="minorHAnsi"/>
          <w:lang w:val="en-US"/>
        </w:rPr>
        <w:t xml:space="preserve"> (only remaining pending actions outside GTS -to be agreed with Problem Managers) </w:t>
      </w:r>
    </w:p>
    <w:p w:rsidR="00706561" w:rsidRPr="00706561" w:rsidRDefault="00706561" w:rsidP="00A60C26">
      <w:pPr>
        <w:spacing w:before="0" w:after="0"/>
        <w:jc w:val="both"/>
        <w:rPr>
          <w:rFonts w:cstheme="minorHAnsi"/>
          <w:lang w:val="en-US"/>
        </w:rPr>
      </w:pPr>
      <w:r w:rsidRPr="00A60C26">
        <w:rPr>
          <w:rFonts w:cstheme="minorHAnsi"/>
          <w:lang w:val="en-US"/>
        </w:rPr>
        <w:t>Resolved</w:t>
      </w:r>
      <w:r w:rsidRPr="00706561">
        <w:rPr>
          <w:rFonts w:cstheme="minorHAnsi"/>
          <w:lang w:val="en-US"/>
        </w:rPr>
        <w:t xml:space="preserve"> (all actions done, pending validation from Problem Managers) </w:t>
      </w:r>
    </w:p>
    <w:p w:rsidR="00706561" w:rsidRPr="00706561" w:rsidRDefault="00706561" w:rsidP="00A60C26">
      <w:pPr>
        <w:spacing w:before="0" w:after="0"/>
        <w:jc w:val="both"/>
        <w:rPr>
          <w:rFonts w:cstheme="minorHAnsi"/>
          <w:lang w:val="en-US"/>
        </w:rPr>
      </w:pPr>
      <w:r w:rsidRPr="00A60C26">
        <w:rPr>
          <w:rFonts w:cstheme="minorHAnsi"/>
          <w:lang w:val="en-US"/>
        </w:rPr>
        <w:t>Closed</w:t>
      </w:r>
      <w:r w:rsidRPr="00706561">
        <w:rPr>
          <w:rFonts w:cstheme="minorHAnsi"/>
          <w:lang w:val="en-US"/>
        </w:rPr>
        <w:t xml:space="preserve"> (all actions are closed, validated by Problem Managers) </w:t>
      </w:r>
    </w:p>
    <w:p w:rsidR="00706561" w:rsidRPr="00706561" w:rsidRDefault="00706561" w:rsidP="00A60C26">
      <w:pPr>
        <w:spacing w:before="0" w:after="0"/>
        <w:jc w:val="both"/>
        <w:rPr>
          <w:rFonts w:cstheme="minorHAnsi"/>
          <w:lang w:val="en-US"/>
        </w:rPr>
      </w:pPr>
      <w:r w:rsidRPr="00A60C26">
        <w:rPr>
          <w:rFonts w:cstheme="minorHAnsi"/>
          <w:lang w:val="en-US"/>
        </w:rPr>
        <w:t>Closed-unresolved</w:t>
      </w:r>
      <w:r w:rsidRPr="00706561">
        <w:rPr>
          <w:rFonts w:cstheme="minorHAnsi"/>
          <w:lang w:val="en-US"/>
        </w:rPr>
        <w:t xml:space="preserve"> (actions are closed-unresolved, validated by Problem Manager) </w:t>
      </w:r>
    </w:p>
    <w:p w:rsidR="00706561" w:rsidRPr="00706561" w:rsidRDefault="00706561" w:rsidP="00A60C26">
      <w:pPr>
        <w:spacing w:before="0" w:after="0"/>
        <w:jc w:val="both"/>
        <w:rPr>
          <w:rFonts w:cstheme="minorHAnsi"/>
          <w:lang w:val="en-US"/>
        </w:rPr>
      </w:pPr>
      <w:r w:rsidRPr="00A60C26">
        <w:rPr>
          <w:rFonts w:cstheme="minorHAnsi"/>
          <w:lang w:val="en-US"/>
        </w:rPr>
        <w:t>An action cannot be switched to "close-unresolved" status without a justification agreed by Problem Manager.</w:t>
      </w:r>
      <w:r w:rsidRPr="00706561">
        <w:rPr>
          <w:rFonts w:cstheme="minorHAnsi"/>
          <w:lang w:val="en-US"/>
        </w:rPr>
        <w:t xml:space="preserve"> </w:t>
      </w:r>
    </w:p>
    <w:p w:rsidR="00706561" w:rsidRPr="00706561" w:rsidRDefault="00706561" w:rsidP="00A60C26">
      <w:pPr>
        <w:spacing w:before="0" w:after="0"/>
        <w:jc w:val="both"/>
        <w:rPr>
          <w:rFonts w:cstheme="minorHAnsi"/>
          <w:lang w:val="en-US"/>
        </w:rPr>
      </w:pPr>
    </w:p>
    <w:sectPr w:rsidR="00706561" w:rsidRPr="00706561" w:rsidSect="00352368">
      <w:footerReference w:type="default" r:id="rId43"/>
      <w:type w:val="evenPage"/>
      <w:pgSz w:w="11906" w:h="16838"/>
      <w:pgMar w:top="1417" w:right="1417" w:bottom="1417" w:left="1417" w:header="720" w:footer="720" w:gutter="0"/>
      <w:pgNumType w:fmt="numberInDash"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3AD1" w:rsidRDefault="00C13AD1" w:rsidP="00BB38A5">
      <w:pPr>
        <w:spacing w:before="0" w:after="0" w:line="240" w:lineRule="auto"/>
      </w:pPr>
      <w:r>
        <w:separator/>
      </w:r>
    </w:p>
  </w:endnote>
  <w:endnote w:type="continuationSeparator" w:id="0">
    <w:p w:rsidR="00C13AD1" w:rsidRDefault="00C13AD1" w:rsidP="00BB38A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72BF" w:rsidRDefault="000A72BF">
    <w:pPr>
      <w:pStyle w:val="Footer"/>
      <w:jc w:val="right"/>
    </w:pPr>
  </w:p>
  <w:p w:rsidR="000A72BF" w:rsidRDefault="000A72B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9442632"/>
      <w:docPartObj>
        <w:docPartGallery w:val="Page Numbers (Bottom of Page)"/>
        <w:docPartUnique/>
      </w:docPartObj>
    </w:sdtPr>
    <w:sdtContent>
      <w:p w:rsidR="000A72BF" w:rsidRDefault="000A72BF">
        <w:pPr>
          <w:pStyle w:val="Footer"/>
          <w:jc w:val="right"/>
        </w:pPr>
        <w:fldSimple w:instr=" PAGE   \* MERGEFORMAT ">
          <w:r w:rsidR="00B73B1B">
            <w:rPr>
              <w:noProof/>
            </w:rPr>
            <w:t>- 33 -</w:t>
          </w:r>
        </w:fldSimple>
      </w:p>
    </w:sdtContent>
  </w:sdt>
  <w:p w:rsidR="000A72BF" w:rsidRDefault="000A72B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3AD1" w:rsidRDefault="00C13AD1" w:rsidP="00BB38A5">
      <w:pPr>
        <w:spacing w:before="0" w:after="0" w:line="240" w:lineRule="auto"/>
      </w:pPr>
      <w:r>
        <w:separator/>
      </w:r>
    </w:p>
  </w:footnote>
  <w:footnote w:type="continuationSeparator" w:id="0">
    <w:p w:rsidR="00C13AD1" w:rsidRDefault="00C13AD1" w:rsidP="00BB38A5">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72BF" w:rsidRDefault="000A72BF">
    <w:pPr>
      <w:pStyle w:val="Header"/>
    </w:pPr>
    <w:r>
      <w:rPr>
        <w:noProof/>
        <w:lang w:val="en-US"/>
      </w:rPr>
      <w:drawing>
        <wp:anchor distT="0" distB="0" distL="114300" distR="114300" simplePos="0" relativeHeight="251660288" behindDoc="0" locked="0" layoutInCell="1" allowOverlap="1">
          <wp:simplePos x="0" y="0"/>
          <wp:positionH relativeFrom="margin">
            <wp:posOffset>4117975</wp:posOffset>
          </wp:positionH>
          <wp:positionV relativeFrom="margin">
            <wp:posOffset>-716915</wp:posOffset>
          </wp:positionV>
          <wp:extent cx="1642110" cy="365760"/>
          <wp:effectExtent l="19050" t="0" r="0" b="0"/>
          <wp:wrapSquare wrapText="bothSides"/>
          <wp:docPr id="5" name="Picture 6" descr="plain-societe-generale-logo.jpg"/>
          <wp:cNvGraphicFramePr/>
          <a:graphic xmlns:a="http://schemas.openxmlformats.org/drawingml/2006/main">
            <a:graphicData uri="http://schemas.openxmlformats.org/drawingml/2006/picture">
              <pic:pic xmlns:pic="http://schemas.openxmlformats.org/drawingml/2006/picture">
                <pic:nvPicPr>
                  <pic:cNvPr id="16" name="Picture 15" descr="plain-societe-generale-logo.jpg"/>
                  <pic:cNvPicPr>
                    <a:picLocks noChangeAspect="1"/>
                  </pic:cNvPicPr>
                </pic:nvPicPr>
                <pic:blipFill>
                  <a:blip r:embed="rId1" cstate="print"/>
                  <a:stretch>
                    <a:fillRect/>
                  </a:stretch>
                </pic:blipFill>
                <pic:spPr>
                  <a:xfrm>
                    <a:off x="0" y="0"/>
                    <a:ext cx="1642110" cy="365760"/>
                  </a:xfrm>
                  <a:prstGeom prst="rect">
                    <a:avLst/>
                  </a:prstGeom>
                </pic:spPr>
              </pic:pic>
            </a:graphicData>
          </a:graphic>
        </wp:anchor>
      </w:drawing>
    </w:r>
    <w:r>
      <w:rPr>
        <w:noProof/>
        <w:lang w:val="en-US"/>
      </w:rPr>
      <w:drawing>
        <wp:anchor distT="0" distB="0" distL="114300" distR="114300" simplePos="0" relativeHeight="251658240" behindDoc="1" locked="0" layoutInCell="1" allowOverlap="1">
          <wp:simplePos x="0" y="0"/>
          <wp:positionH relativeFrom="column">
            <wp:posOffset>3175</wp:posOffset>
          </wp:positionH>
          <wp:positionV relativeFrom="paragraph">
            <wp:posOffset>-411480</wp:posOffset>
          </wp:positionV>
          <wp:extent cx="1611630" cy="800100"/>
          <wp:effectExtent l="19050" t="0" r="762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5-05-01 à 17.52.54.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611630" cy="80010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056FB"/>
    <w:multiLevelType w:val="hybridMultilevel"/>
    <w:tmpl w:val="37BCAAA4"/>
    <w:lvl w:ilvl="0" w:tplc="040C0013">
      <w:start w:val="1"/>
      <w:numFmt w:val="upperRoman"/>
      <w:lvlText w:val="%1."/>
      <w:lvlJc w:val="righ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D7743E"/>
    <w:multiLevelType w:val="hybridMultilevel"/>
    <w:tmpl w:val="9D88FE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E07E69"/>
    <w:multiLevelType w:val="hybridMultilevel"/>
    <w:tmpl w:val="CB82B7F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B1B394E"/>
    <w:multiLevelType w:val="hybridMultilevel"/>
    <w:tmpl w:val="35DCA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D193233"/>
    <w:multiLevelType w:val="hybridMultilevel"/>
    <w:tmpl w:val="3D7C41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4E00E5D"/>
    <w:multiLevelType w:val="hybridMultilevel"/>
    <w:tmpl w:val="8C423BA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F6A5485"/>
    <w:multiLevelType w:val="hybridMultilevel"/>
    <w:tmpl w:val="3D7C41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78D1037"/>
    <w:multiLevelType w:val="hybridMultilevel"/>
    <w:tmpl w:val="3A065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B521ECE"/>
    <w:multiLevelType w:val="hybridMultilevel"/>
    <w:tmpl w:val="010A4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D6948C2"/>
    <w:multiLevelType w:val="hybridMultilevel"/>
    <w:tmpl w:val="0B7AB2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3410FC"/>
    <w:multiLevelType w:val="hybridMultilevel"/>
    <w:tmpl w:val="B7F60340"/>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2BF1953"/>
    <w:multiLevelType w:val="hybridMultilevel"/>
    <w:tmpl w:val="F09C1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57142"/>
    <w:multiLevelType w:val="hybridMultilevel"/>
    <w:tmpl w:val="723019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7366404"/>
    <w:multiLevelType w:val="hybridMultilevel"/>
    <w:tmpl w:val="6E0A01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77670C6"/>
    <w:multiLevelType w:val="hybridMultilevel"/>
    <w:tmpl w:val="524A6F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DEC5825"/>
    <w:multiLevelType w:val="hybridMultilevel"/>
    <w:tmpl w:val="A614E6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3706990"/>
    <w:multiLevelType w:val="hybridMultilevel"/>
    <w:tmpl w:val="00C28B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56A2A2C"/>
    <w:multiLevelType w:val="hybridMultilevel"/>
    <w:tmpl w:val="F5729E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8EC5A64"/>
    <w:multiLevelType w:val="hybridMultilevel"/>
    <w:tmpl w:val="FA147D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CE06ED6"/>
    <w:multiLevelType w:val="hybridMultilevel"/>
    <w:tmpl w:val="0B401B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E7225F"/>
    <w:multiLevelType w:val="hybridMultilevel"/>
    <w:tmpl w:val="C0A4E588"/>
    <w:lvl w:ilvl="0" w:tplc="040C000F">
      <w:start w:val="1"/>
      <w:numFmt w:val="decimal"/>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1796673"/>
    <w:multiLevelType w:val="hybridMultilevel"/>
    <w:tmpl w:val="406A91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4824A13"/>
    <w:multiLevelType w:val="hybridMultilevel"/>
    <w:tmpl w:val="F5729E3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5920039"/>
    <w:multiLevelType w:val="hybridMultilevel"/>
    <w:tmpl w:val="6088BD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5E15A74"/>
    <w:multiLevelType w:val="hybridMultilevel"/>
    <w:tmpl w:val="E0001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5FD0430"/>
    <w:multiLevelType w:val="hybridMultilevel"/>
    <w:tmpl w:val="A7F4ED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D426C80"/>
    <w:multiLevelType w:val="hybridMultilevel"/>
    <w:tmpl w:val="73529F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00E4870"/>
    <w:multiLevelType w:val="hybridMultilevel"/>
    <w:tmpl w:val="5E88FDF4"/>
    <w:lvl w:ilvl="0" w:tplc="C08680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E852C3"/>
    <w:multiLevelType w:val="hybridMultilevel"/>
    <w:tmpl w:val="7AE65B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5E7000B"/>
    <w:multiLevelType w:val="hybridMultilevel"/>
    <w:tmpl w:val="91C26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B1B129E"/>
    <w:multiLevelType w:val="hybridMultilevel"/>
    <w:tmpl w:val="4B161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CE70D62"/>
    <w:multiLevelType w:val="hybridMultilevel"/>
    <w:tmpl w:val="CB82B7F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DCE2564"/>
    <w:multiLevelType w:val="hybridMultilevel"/>
    <w:tmpl w:val="91E802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31"/>
  </w:num>
  <w:num w:numId="4">
    <w:abstractNumId w:val="2"/>
  </w:num>
  <w:num w:numId="5">
    <w:abstractNumId w:val="17"/>
  </w:num>
  <w:num w:numId="6">
    <w:abstractNumId w:val="22"/>
  </w:num>
  <w:num w:numId="7">
    <w:abstractNumId w:val="10"/>
  </w:num>
  <w:num w:numId="8">
    <w:abstractNumId w:val="5"/>
  </w:num>
  <w:num w:numId="9">
    <w:abstractNumId w:val="4"/>
  </w:num>
  <w:num w:numId="10">
    <w:abstractNumId w:val="19"/>
  </w:num>
  <w:num w:numId="11">
    <w:abstractNumId w:val="8"/>
  </w:num>
  <w:num w:numId="12">
    <w:abstractNumId w:val="14"/>
  </w:num>
  <w:num w:numId="13">
    <w:abstractNumId w:val="1"/>
  </w:num>
  <w:num w:numId="14">
    <w:abstractNumId w:val="26"/>
  </w:num>
  <w:num w:numId="15">
    <w:abstractNumId w:val="3"/>
  </w:num>
  <w:num w:numId="16">
    <w:abstractNumId w:val="24"/>
  </w:num>
  <w:num w:numId="17">
    <w:abstractNumId w:val="21"/>
  </w:num>
  <w:num w:numId="18">
    <w:abstractNumId w:val="32"/>
  </w:num>
  <w:num w:numId="19">
    <w:abstractNumId w:val="7"/>
  </w:num>
  <w:num w:numId="20">
    <w:abstractNumId w:val="9"/>
  </w:num>
  <w:num w:numId="21">
    <w:abstractNumId w:val="13"/>
  </w:num>
  <w:num w:numId="22">
    <w:abstractNumId w:val="16"/>
  </w:num>
  <w:num w:numId="23">
    <w:abstractNumId w:val="15"/>
  </w:num>
  <w:num w:numId="24">
    <w:abstractNumId w:val="12"/>
  </w:num>
  <w:num w:numId="25">
    <w:abstractNumId w:val="30"/>
  </w:num>
  <w:num w:numId="26">
    <w:abstractNumId w:val="25"/>
  </w:num>
  <w:num w:numId="27">
    <w:abstractNumId w:val="29"/>
  </w:num>
  <w:num w:numId="28">
    <w:abstractNumId w:val="18"/>
  </w:num>
  <w:num w:numId="29">
    <w:abstractNumId w:val="11"/>
  </w:num>
  <w:num w:numId="30">
    <w:abstractNumId w:val="23"/>
  </w:num>
  <w:num w:numId="31">
    <w:abstractNumId w:val="28"/>
  </w:num>
  <w:num w:numId="32">
    <w:abstractNumId w:val="6"/>
  </w:num>
  <w:num w:numId="33">
    <w:abstractNumId w:val="27"/>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708"/>
  <w:hyphenationZone w:val="425"/>
  <w:characterSpacingControl w:val="doNotCompress"/>
  <w:hdrShapeDefaults>
    <o:shapedefaults v:ext="edit" spidmax="17410"/>
  </w:hdrShapeDefaults>
  <w:footnotePr>
    <w:footnote w:id="-1"/>
    <w:footnote w:id="0"/>
  </w:footnotePr>
  <w:endnotePr>
    <w:endnote w:id="-1"/>
    <w:endnote w:id="0"/>
  </w:endnotePr>
  <w:compat/>
  <w:rsids>
    <w:rsidRoot w:val="00FA6B62"/>
    <w:rsid w:val="00000184"/>
    <w:rsid w:val="00012772"/>
    <w:rsid w:val="00054CF3"/>
    <w:rsid w:val="000744CC"/>
    <w:rsid w:val="00081890"/>
    <w:rsid w:val="00084E7E"/>
    <w:rsid w:val="000A72BF"/>
    <w:rsid w:val="000B609B"/>
    <w:rsid w:val="000C6BFE"/>
    <w:rsid w:val="00133904"/>
    <w:rsid w:val="00150FC4"/>
    <w:rsid w:val="00151CE1"/>
    <w:rsid w:val="00167600"/>
    <w:rsid w:val="00187520"/>
    <w:rsid w:val="001C2C81"/>
    <w:rsid w:val="001F2D5E"/>
    <w:rsid w:val="00252866"/>
    <w:rsid w:val="00295362"/>
    <w:rsid w:val="002C63B3"/>
    <w:rsid w:val="003270DC"/>
    <w:rsid w:val="00350E31"/>
    <w:rsid w:val="00352368"/>
    <w:rsid w:val="00370B80"/>
    <w:rsid w:val="00390B41"/>
    <w:rsid w:val="003E7F07"/>
    <w:rsid w:val="00495A1B"/>
    <w:rsid w:val="004B0C99"/>
    <w:rsid w:val="004C3E04"/>
    <w:rsid w:val="004E6A5F"/>
    <w:rsid w:val="00511953"/>
    <w:rsid w:val="00526C7C"/>
    <w:rsid w:val="005D1CA6"/>
    <w:rsid w:val="005D5AEB"/>
    <w:rsid w:val="005F2303"/>
    <w:rsid w:val="00627B79"/>
    <w:rsid w:val="00630859"/>
    <w:rsid w:val="006437BB"/>
    <w:rsid w:val="006D4DDF"/>
    <w:rsid w:val="00706561"/>
    <w:rsid w:val="007B6D8D"/>
    <w:rsid w:val="00865532"/>
    <w:rsid w:val="008E53ED"/>
    <w:rsid w:val="008E5FAA"/>
    <w:rsid w:val="00904C35"/>
    <w:rsid w:val="00906441"/>
    <w:rsid w:val="00924BC6"/>
    <w:rsid w:val="009315DA"/>
    <w:rsid w:val="00980B46"/>
    <w:rsid w:val="00993423"/>
    <w:rsid w:val="00A60C26"/>
    <w:rsid w:val="00A64D80"/>
    <w:rsid w:val="00B05A0C"/>
    <w:rsid w:val="00B26F36"/>
    <w:rsid w:val="00B40CF2"/>
    <w:rsid w:val="00B73B1B"/>
    <w:rsid w:val="00B90348"/>
    <w:rsid w:val="00B92EF2"/>
    <w:rsid w:val="00BB38A5"/>
    <w:rsid w:val="00BD7221"/>
    <w:rsid w:val="00BE3B29"/>
    <w:rsid w:val="00C13AD1"/>
    <w:rsid w:val="00C60E28"/>
    <w:rsid w:val="00C922CA"/>
    <w:rsid w:val="00CA3639"/>
    <w:rsid w:val="00CC348D"/>
    <w:rsid w:val="00CC6CE3"/>
    <w:rsid w:val="00CE1F3B"/>
    <w:rsid w:val="00CF78A7"/>
    <w:rsid w:val="00D66394"/>
    <w:rsid w:val="00D85236"/>
    <w:rsid w:val="00DA04FB"/>
    <w:rsid w:val="00DA7741"/>
    <w:rsid w:val="00DE0860"/>
    <w:rsid w:val="00DE6694"/>
    <w:rsid w:val="00E3058B"/>
    <w:rsid w:val="00ED0711"/>
    <w:rsid w:val="00F32CEA"/>
    <w:rsid w:val="00F406B9"/>
    <w:rsid w:val="00F41987"/>
    <w:rsid w:val="00F52055"/>
    <w:rsid w:val="00F97CAC"/>
    <w:rsid w:val="00FA6B62"/>
    <w:rsid w:val="00FE33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F3B"/>
    <w:pPr>
      <w:spacing w:before="120" w:after="120"/>
    </w:pPr>
  </w:style>
  <w:style w:type="paragraph" w:styleId="Heading1">
    <w:name w:val="heading 1"/>
    <w:basedOn w:val="Normal"/>
    <w:next w:val="Normal"/>
    <w:link w:val="Heading1Char"/>
    <w:uiPriority w:val="9"/>
    <w:qFormat/>
    <w:rsid w:val="005D1CA6"/>
    <w:pPr>
      <w:keepNext/>
      <w:keepLines/>
      <w:spacing w:line="240" w:lineRule="auto"/>
      <w:outlineLvl w:val="0"/>
    </w:pPr>
    <w:rPr>
      <w:rFonts w:ascii="Calibri" w:eastAsiaTheme="majorEastAsia" w:hAnsi="Calibri" w:cstheme="majorBidi"/>
      <w:b/>
      <w:bCs/>
      <w:color w:val="632423" w:themeColor="accent2" w:themeShade="80"/>
      <w:sz w:val="32"/>
      <w:szCs w:val="28"/>
    </w:rPr>
  </w:style>
  <w:style w:type="paragraph" w:styleId="Heading2">
    <w:name w:val="heading 2"/>
    <w:basedOn w:val="Normal"/>
    <w:next w:val="Normal"/>
    <w:link w:val="Heading2Char"/>
    <w:uiPriority w:val="9"/>
    <w:unhideWhenUsed/>
    <w:qFormat/>
    <w:rsid w:val="005D1CA6"/>
    <w:pPr>
      <w:keepNext/>
      <w:keepLines/>
      <w:outlineLvl w:val="1"/>
    </w:pPr>
    <w:rPr>
      <w:rFonts w:eastAsiaTheme="majorEastAsia" w:cstheme="majorBidi"/>
      <w:b/>
      <w:bCs/>
      <w:color w:val="943634" w:themeColor="accent2" w:themeShade="BF"/>
      <w:sz w:val="28"/>
      <w:szCs w:val="26"/>
    </w:rPr>
  </w:style>
  <w:style w:type="paragraph" w:styleId="Heading3">
    <w:name w:val="heading 3"/>
    <w:basedOn w:val="Normal"/>
    <w:next w:val="Normal"/>
    <w:link w:val="Heading3Char"/>
    <w:uiPriority w:val="9"/>
    <w:unhideWhenUsed/>
    <w:qFormat/>
    <w:rsid w:val="00D66394"/>
    <w:pPr>
      <w:keepNext/>
      <w:keepLines/>
      <w:outlineLvl w:val="2"/>
    </w:pPr>
    <w:rPr>
      <w:rFonts w:ascii="Calibri" w:eastAsiaTheme="majorEastAsia" w:hAnsi="Calibri" w:cstheme="majorBidi"/>
      <w:b/>
      <w:bCs/>
      <w:color w:val="1F497D" w:themeColor="text2"/>
    </w:rPr>
  </w:style>
  <w:style w:type="paragraph" w:styleId="Heading4">
    <w:name w:val="heading 4"/>
    <w:basedOn w:val="Normal"/>
    <w:next w:val="Normal"/>
    <w:link w:val="Heading4Char"/>
    <w:uiPriority w:val="9"/>
    <w:semiHidden/>
    <w:unhideWhenUsed/>
    <w:qFormat/>
    <w:rsid w:val="001F2D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CA6"/>
    <w:rPr>
      <w:rFonts w:ascii="Calibri" w:eastAsiaTheme="majorEastAsia" w:hAnsi="Calibri" w:cstheme="majorBidi"/>
      <w:b/>
      <w:bCs/>
      <w:color w:val="632423" w:themeColor="accent2" w:themeShade="80"/>
      <w:sz w:val="32"/>
      <w:szCs w:val="28"/>
    </w:rPr>
  </w:style>
  <w:style w:type="character" w:customStyle="1" w:styleId="Heading2Char">
    <w:name w:val="Heading 2 Char"/>
    <w:basedOn w:val="DefaultParagraphFont"/>
    <w:link w:val="Heading2"/>
    <w:uiPriority w:val="9"/>
    <w:rsid w:val="005D1CA6"/>
    <w:rPr>
      <w:rFonts w:eastAsiaTheme="majorEastAsia" w:cstheme="majorBidi"/>
      <w:b/>
      <w:bCs/>
      <w:color w:val="943634" w:themeColor="accent2" w:themeShade="BF"/>
      <w:sz w:val="28"/>
      <w:szCs w:val="26"/>
    </w:rPr>
  </w:style>
  <w:style w:type="paragraph" w:styleId="Title">
    <w:name w:val="Title"/>
    <w:basedOn w:val="Normal"/>
    <w:next w:val="Normal"/>
    <w:link w:val="TitleChar"/>
    <w:uiPriority w:val="10"/>
    <w:qFormat/>
    <w:rsid w:val="00CE1F3B"/>
    <w:pPr>
      <w:pBdr>
        <w:bottom w:val="single" w:sz="8" w:space="4" w:color="4F81BD" w:themeColor="accent1"/>
      </w:pBdr>
      <w:spacing w:before="0" w:after="300" w:line="240" w:lineRule="auto"/>
      <w:contextualSpacing/>
    </w:pPr>
    <w:rPr>
      <w:rFonts w:ascii="Calibri" w:eastAsiaTheme="majorEastAsia" w:hAnsi="Calibri" w:cstheme="majorBidi"/>
      <w:b/>
      <w:color w:val="17365D" w:themeColor="text2" w:themeShade="BF"/>
      <w:spacing w:val="5"/>
      <w:kern w:val="28"/>
      <w:sz w:val="44"/>
      <w:szCs w:val="52"/>
    </w:rPr>
  </w:style>
  <w:style w:type="character" w:customStyle="1" w:styleId="TitleChar">
    <w:name w:val="Title Char"/>
    <w:basedOn w:val="DefaultParagraphFont"/>
    <w:link w:val="Title"/>
    <w:uiPriority w:val="10"/>
    <w:rsid w:val="00CE1F3B"/>
    <w:rPr>
      <w:rFonts w:ascii="Calibri" w:eastAsiaTheme="majorEastAsia" w:hAnsi="Calibri" w:cstheme="majorBidi"/>
      <w:b/>
      <w:color w:val="17365D" w:themeColor="text2" w:themeShade="BF"/>
      <w:spacing w:val="5"/>
      <w:kern w:val="28"/>
      <w:sz w:val="44"/>
      <w:szCs w:val="52"/>
    </w:rPr>
  </w:style>
  <w:style w:type="paragraph" w:styleId="ListParagraph">
    <w:name w:val="List Paragraph"/>
    <w:basedOn w:val="Normal"/>
    <w:link w:val="ListParagraphChar"/>
    <w:uiPriority w:val="34"/>
    <w:qFormat/>
    <w:rsid w:val="005D1CA6"/>
    <w:pPr>
      <w:ind w:left="720"/>
      <w:contextualSpacing/>
    </w:pPr>
  </w:style>
  <w:style w:type="character" w:customStyle="1" w:styleId="Heading3Char">
    <w:name w:val="Heading 3 Char"/>
    <w:basedOn w:val="DefaultParagraphFont"/>
    <w:link w:val="Heading3"/>
    <w:uiPriority w:val="9"/>
    <w:rsid w:val="00D66394"/>
    <w:rPr>
      <w:rFonts w:ascii="Calibri" w:eastAsiaTheme="majorEastAsia" w:hAnsi="Calibri" w:cstheme="majorBidi"/>
      <w:b/>
      <w:bCs/>
      <w:color w:val="1F497D" w:themeColor="text2"/>
    </w:rPr>
  </w:style>
  <w:style w:type="paragraph" w:styleId="Header">
    <w:name w:val="header"/>
    <w:basedOn w:val="Normal"/>
    <w:link w:val="HeaderChar"/>
    <w:uiPriority w:val="99"/>
    <w:semiHidden/>
    <w:unhideWhenUsed/>
    <w:rsid w:val="00BB38A5"/>
    <w:pPr>
      <w:tabs>
        <w:tab w:val="center" w:pos="4536"/>
        <w:tab w:val="right" w:pos="9072"/>
      </w:tabs>
      <w:spacing w:before="0" w:after="0" w:line="240" w:lineRule="auto"/>
    </w:pPr>
  </w:style>
  <w:style w:type="character" w:customStyle="1" w:styleId="HeaderChar">
    <w:name w:val="Header Char"/>
    <w:basedOn w:val="DefaultParagraphFont"/>
    <w:link w:val="Header"/>
    <w:uiPriority w:val="99"/>
    <w:semiHidden/>
    <w:rsid w:val="00BB38A5"/>
  </w:style>
  <w:style w:type="paragraph" w:styleId="Footer">
    <w:name w:val="footer"/>
    <w:basedOn w:val="Normal"/>
    <w:link w:val="FooterChar"/>
    <w:uiPriority w:val="99"/>
    <w:unhideWhenUsed/>
    <w:rsid w:val="00BB38A5"/>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BB38A5"/>
  </w:style>
  <w:style w:type="paragraph" w:styleId="TOC1">
    <w:name w:val="toc 1"/>
    <w:basedOn w:val="Normal"/>
    <w:next w:val="Normal"/>
    <w:autoRedefine/>
    <w:uiPriority w:val="39"/>
    <w:unhideWhenUsed/>
    <w:qFormat/>
    <w:rsid w:val="00D66394"/>
    <w:pPr>
      <w:spacing w:after="100"/>
    </w:pPr>
  </w:style>
  <w:style w:type="paragraph" w:styleId="TOC2">
    <w:name w:val="toc 2"/>
    <w:basedOn w:val="Normal"/>
    <w:next w:val="Normal"/>
    <w:autoRedefine/>
    <w:uiPriority w:val="39"/>
    <w:unhideWhenUsed/>
    <w:qFormat/>
    <w:rsid w:val="00D66394"/>
    <w:pPr>
      <w:spacing w:after="100"/>
      <w:ind w:left="220"/>
    </w:pPr>
  </w:style>
  <w:style w:type="character" w:styleId="Hyperlink">
    <w:name w:val="Hyperlink"/>
    <w:basedOn w:val="DefaultParagraphFont"/>
    <w:uiPriority w:val="99"/>
    <w:unhideWhenUsed/>
    <w:rsid w:val="00D66394"/>
    <w:rPr>
      <w:color w:val="0000FF" w:themeColor="hyperlink"/>
      <w:u w:val="single"/>
    </w:rPr>
  </w:style>
  <w:style w:type="paragraph" w:styleId="TOCHeading">
    <w:name w:val="TOC Heading"/>
    <w:basedOn w:val="Heading1"/>
    <w:next w:val="Normal"/>
    <w:uiPriority w:val="39"/>
    <w:unhideWhenUsed/>
    <w:qFormat/>
    <w:rsid w:val="005F2303"/>
    <w:pPr>
      <w:spacing w:before="480" w:after="0" w:line="276" w:lineRule="auto"/>
      <w:outlineLvl w:val="9"/>
    </w:pPr>
    <w:rPr>
      <w:rFonts w:asciiTheme="majorHAnsi" w:hAnsiTheme="majorHAnsi"/>
      <w:color w:val="365F91" w:themeColor="accent1" w:themeShade="BF"/>
      <w:sz w:val="28"/>
      <w:lang w:val="en-US"/>
    </w:rPr>
  </w:style>
  <w:style w:type="paragraph" w:styleId="BalloonText">
    <w:name w:val="Balloon Text"/>
    <w:basedOn w:val="Normal"/>
    <w:link w:val="BalloonTextChar"/>
    <w:uiPriority w:val="99"/>
    <w:semiHidden/>
    <w:unhideWhenUsed/>
    <w:rsid w:val="00D6639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394"/>
    <w:rPr>
      <w:rFonts w:ascii="Tahoma" w:hAnsi="Tahoma" w:cs="Tahoma"/>
      <w:sz w:val="16"/>
      <w:szCs w:val="16"/>
    </w:rPr>
  </w:style>
  <w:style w:type="paragraph" w:styleId="TOC3">
    <w:name w:val="toc 3"/>
    <w:basedOn w:val="Normal"/>
    <w:next w:val="Normal"/>
    <w:autoRedefine/>
    <w:uiPriority w:val="39"/>
    <w:unhideWhenUsed/>
    <w:qFormat/>
    <w:rsid w:val="00D66394"/>
    <w:pPr>
      <w:spacing w:before="0" w:after="100"/>
      <w:ind w:left="440"/>
    </w:pPr>
    <w:rPr>
      <w:rFonts w:eastAsiaTheme="minorEastAsia"/>
      <w:lang w:val="en-US"/>
    </w:rPr>
  </w:style>
  <w:style w:type="paragraph" w:styleId="TOC4">
    <w:name w:val="toc 4"/>
    <w:basedOn w:val="Normal"/>
    <w:next w:val="Normal"/>
    <w:autoRedefine/>
    <w:uiPriority w:val="39"/>
    <w:unhideWhenUsed/>
    <w:rsid w:val="00187520"/>
    <w:pPr>
      <w:spacing w:after="100"/>
      <w:ind w:left="660"/>
    </w:pPr>
  </w:style>
  <w:style w:type="paragraph" w:styleId="NormalWeb">
    <w:name w:val="Normal (Web)"/>
    <w:basedOn w:val="Normal"/>
    <w:uiPriority w:val="99"/>
    <w:unhideWhenUsed/>
    <w:rsid w:val="00150FC4"/>
    <w:pPr>
      <w:spacing w:before="100" w:beforeAutospacing="1" w:after="100" w:afterAutospacing="1" w:line="240" w:lineRule="auto"/>
    </w:pPr>
    <w:rPr>
      <w:rFonts w:eastAsia="Times New Roman" w:cs="Times New Roman"/>
      <w:sz w:val="24"/>
      <w:szCs w:val="24"/>
      <w:lang w:val="en-US"/>
    </w:rPr>
  </w:style>
  <w:style w:type="character" w:customStyle="1" w:styleId="ListParagraphChar">
    <w:name w:val="List Paragraph Char"/>
    <w:basedOn w:val="DefaultParagraphFont"/>
    <w:link w:val="ListParagraph"/>
    <w:uiPriority w:val="34"/>
    <w:rsid w:val="00150FC4"/>
  </w:style>
  <w:style w:type="paragraph" w:customStyle="1" w:styleId="Default">
    <w:name w:val="Default"/>
    <w:rsid w:val="00150FC4"/>
    <w:pPr>
      <w:autoSpaceDE w:val="0"/>
      <w:autoSpaceDN w:val="0"/>
      <w:adjustRightInd w:val="0"/>
      <w:spacing w:after="0" w:line="240" w:lineRule="auto"/>
    </w:pPr>
    <w:rPr>
      <w:rFonts w:eastAsia="Calibri" w:cs="Candara"/>
      <w:color w:val="000000"/>
      <w:sz w:val="24"/>
      <w:szCs w:val="24"/>
      <w:lang w:val="en-US"/>
    </w:rPr>
  </w:style>
  <w:style w:type="paragraph" w:styleId="Subtitle">
    <w:name w:val="Subtitle"/>
    <w:basedOn w:val="Normal"/>
    <w:next w:val="Normal"/>
    <w:link w:val="SubtitleChar"/>
    <w:uiPriority w:val="11"/>
    <w:qFormat/>
    <w:rsid w:val="00150FC4"/>
    <w:pPr>
      <w:numPr>
        <w:ilvl w:val="1"/>
      </w:numPr>
      <w:jc w:val="center"/>
    </w:pPr>
    <w:rPr>
      <w:rFonts w:eastAsiaTheme="majorEastAsia" w:cstheme="majorBidi"/>
      <w:iCs/>
      <w:spacing w:val="15"/>
      <w:sz w:val="16"/>
      <w:szCs w:val="24"/>
    </w:rPr>
  </w:style>
  <w:style w:type="character" w:customStyle="1" w:styleId="SubtitleChar">
    <w:name w:val="Subtitle Char"/>
    <w:basedOn w:val="DefaultParagraphFont"/>
    <w:link w:val="Subtitle"/>
    <w:uiPriority w:val="11"/>
    <w:rsid w:val="00150FC4"/>
    <w:rPr>
      <w:rFonts w:eastAsiaTheme="majorEastAsia" w:cstheme="majorBidi"/>
      <w:iCs/>
      <w:spacing w:val="15"/>
      <w:sz w:val="16"/>
      <w:szCs w:val="24"/>
    </w:rPr>
  </w:style>
  <w:style w:type="character" w:customStyle="1" w:styleId="Heading4Char">
    <w:name w:val="Heading 4 Char"/>
    <w:basedOn w:val="DefaultParagraphFont"/>
    <w:link w:val="Heading4"/>
    <w:uiPriority w:val="9"/>
    <w:semiHidden/>
    <w:rsid w:val="001F2D5E"/>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itrack.int.world.socgen/CAisd/pdmweb2.ex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sgshare.ressources.socgen/gts/mktopm/qps/default.aspx?Redirect=1" TargetMode="External"/><Relationship Id="rId42" Type="http://schemas.openxmlformats.org/officeDocument/2006/relationships/hyperlink" Target="https://outageware.int.world.socge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bc.societegenerale.com/groups/gbis-impulse" TargetMode="External"/><Relationship Id="rId38" Type="http://schemas.openxmlformats.org/officeDocument/2006/relationships/hyperlink" Target="https://outageware.int.world.socge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itrack.int.world.socgen/CAisd/pdmweb2.ex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technet.microsoft.com/fr-fr/library/ms189826(v=sql.90).aspx" TargetMode="External"/><Relationship Id="rId37" Type="http://schemas.openxmlformats.org/officeDocument/2006/relationships/hyperlink" Target="http://gtspedia/index.php/MKT-OPM" TargetMode="External"/><Relationship Id="rId40" Type="http://schemas.openxmlformats.org/officeDocument/2006/relationships/hyperlink" Target="https://sgshare.ressources.socgen/gts/mkt-opm/qps/Repository/Incident%20Management%20-%20MKT%20Incidents%20Severity.xls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gtspedia.fr.world.socgen/index.php/Welcome_GTS"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www.societegenerale.com/fr/connaitre-notre-entreprise/metiers/carte-des-implantation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fr.wikipedia.org/wiki/Information_Technology_Infrastructure_Library" TargetMode="External"/><Relationship Id="rId35" Type="http://schemas.openxmlformats.org/officeDocument/2006/relationships/hyperlink" Target="https://msdn.microsoft.com/fr-fr/library/ms159106.aspx"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5D1630-7859-4906-8BDF-8848ACD66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8941</Words>
  <Characters>50970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SOCIETE GENERALE</Company>
  <LinksUpToDate>false</LinksUpToDate>
  <CharactersWithSpaces>59792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Melanie BLANCON (mblancon111213)</dc:creator>
  <cp:lastModifiedBy>Melanie BLANCON (mblancon111213)</cp:lastModifiedBy>
  <cp:revision>2</cp:revision>
  <dcterms:created xsi:type="dcterms:W3CDTF">2015-09-04T13:33:00Z</dcterms:created>
  <dcterms:modified xsi:type="dcterms:W3CDTF">2015-09-04T13:33:00Z</dcterms:modified>
</cp:coreProperties>
</file>